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5AA4F" w14:textId="3EECEE09" w:rsidR="00774588" w:rsidRDefault="00EB5351" w:rsidP="00DE7BE7">
      <w:pPr>
        <w:spacing w:after="0" w:line="240" w:lineRule="auto"/>
        <w:rPr>
          <w:rFonts w:ascii="Times New Roman" w:hAnsi="Times New Roman" w:cs="Times New Roman"/>
          <w:b/>
          <w:color w:val="000000" w:themeColor="text1"/>
          <w:sz w:val="24"/>
          <w:szCs w:val="18"/>
        </w:rPr>
      </w:pPr>
      <w:r w:rsidRPr="00EB5351">
        <w:rPr>
          <w:rFonts w:ascii="Times New Roman" w:hAnsi="Times New Roman" w:cs="Times New Roman"/>
          <w:b/>
          <w:color w:val="000000" w:themeColor="text1"/>
          <w:sz w:val="24"/>
          <w:szCs w:val="18"/>
        </w:rPr>
        <w:t xml:space="preserve">Integrated </w:t>
      </w:r>
      <w:r w:rsidR="00F7227E">
        <w:rPr>
          <w:rFonts w:ascii="Times New Roman" w:hAnsi="Times New Roman" w:cs="Times New Roman"/>
          <w:b/>
          <w:color w:val="000000" w:themeColor="text1"/>
          <w:sz w:val="24"/>
          <w:szCs w:val="18"/>
        </w:rPr>
        <w:t>A</w:t>
      </w:r>
      <w:r w:rsidRPr="00EB5351">
        <w:rPr>
          <w:rFonts w:ascii="Times New Roman" w:hAnsi="Times New Roman" w:cs="Times New Roman"/>
          <w:b/>
          <w:color w:val="000000" w:themeColor="text1"/>
          <w:sz w:val="24"/>
          <w:szCs w:val="18"/>
        </w:rPr>
        <w:t>PC-GAN and AttuNet framework for automated pavement crack pixel-level segmentation: A new solution to small training datasets</w:t>
      </w:r>
    </w:p>
    <w:p w14:paraId="1281D62A" w14:textId="77777777" w:rsidR="00EB5351" w:rsidRPr="005617FF" w:rsidRDefault="00EB5351" w:rsidP="00DE7BE7">
      <w:pPr>
        <w:spacing w:after="0" w:line="240" w:lineRule="auto"/>
        <w:rPr>
          <w:rFonts w:ascii="Times New Roman" w:hAnsi="Times New Roman" w:cs="Times New Roman"/>
          <w:b/>
          <w:color w:val="000000" w:themeColor="text1"/>
          <w:sz w:val="24"/>
          <w:szCs w:val="18"/>
        </w:rPr>
      </w:pPr>
    </w:p>
    <w:p w14:paraId="4AA3413D" w14:textId="014CCD16" w:rsidR="006F6064" w:rsidRPr="005617FF" w:rsidRDefault="00EB5351" w:rsidP="00DE7BE7">
      <w:pPr>
        <w:spacing w:after="0" w:line="240" w:lineRule="auto"/>
        <w:rPr>
          <w:rFonts w:ascii="Times New Roman" w:hAnsi="Times New Roman" w:cs="Times New Roman"/>
          <w:b/>
        </w:rPr>
      </w:pPr>
      <w:proofErr w:type="spellStart"/>
      <w:r>
        <w:rPr>
          <w:rFonts w:ascii="Times New Roman" w:hAnsi="Times New Roman" w:cs="Times New Roman"/>
          <w:b/>
        </w:rPr>
        <w:t>Tianjie</w:t>
      </w:r>
      <w:proofErr w:type="spellEnd"/>
      <w:r>
        <w:rPr>
          <w:rFonts w:ascii="Times New Roman" w:hAnsi="Times New Roman" w:cs="Times New Roman"/>
          <w:b/>
        </w:rPr>
        <w:t xml:space="preserve"> Zhang</w:t>
      </w:r>
    </w:p>
    <w:p w14:paraId="740AAE07" w14:textId="5D740A78" w:rsidR="006F6064" w:rsidRPr="005617FF" w:rsidRDefault="006F6064" w:rsidP="00DE7BE7">
      <w:pPr>
        <w:spacing w:after="0" w:line="240" w:lineRule="auto"/>
        <w:rPr>
          <w:rFonts w:ascii="Times New Roman" w:hAnsi="Times New Roman" w:cs="Times New Roman"/>
        </w:rPr>
      </w:pPr>
      <w:r w:rsidRPr="005617FF">
        <w:rPr>
          <w:rFonts w:ascii="Times New Roman" w:hAnsi="Times New Roman" w:cs="Times New Roman"/>
        </w:rPr>
        <w:t xml:space="preserve">Department of </w:t>
      </w:r>
      <w:r w:rsidR="00EB5351">
        <w:rPr>
          <w:rFonts w:ascii="Times New Roman" w:hAnsi="Times New Roman" w:cs="Times New Roman"/>
        </w:rPr>
        <w:t>Computer Science</w:t>
      </w:r>
    </w:p>
    <w:p w14:paraId="58C33FD2" w14:textId="76CFD240" w:rsidR="006F6064" w:rsidRPr="005617FF" w:rsidRDefault="00EB5351" w:rsidP="00DE7BE7">
      <w:pPr>
        <w:spacing w:after="0" w:line="240" w:lineRule="auto"/>
        <w:rPr>
          <w:rFonts w:ascii="Times New Roman" w:hAnsi="Times New Roman" w:cs="Times New Roman"/>
        </w:rPr>
      </w:pPr>
      <w:r>
        <w:rPr>
          <w:rFonts w:ascii="Times New Roman" w:hAnsi="Times New Roman" w:cs="Times New Roman"/>
        </w:rPr>
        <w:t>Boise State University</w:t>
      </w:r>
      <w:r w:rsidR="006F6064" w:rsidRPr="005617FF">
        <w:rPr>
          <w:rFonts w:ascii="Times New Roman" w:hAnsi="Times New Roman" w:cs="Times New Roman"/>
        </w:rPr>
        <w:t xml:space="preserve">, </w:t>
      </w:r>
      <w:r>
        <w:rPr>
          <w:rFonts w:ascii="Times New Roman" w:hAnsi="Times New Roman" w:cs="Times New Roman"/>
        </w:rPr>
        <w:t>Boise</w:t>
      </w:r>
      <w:r w:rsidR="006F6064" w:rsidRPr="005617FF">
        <w:rPr>
          <w:rFonts w:ascii="Times New Roman" w:hAnsi="Times New Roman" w:cs="Times New Roman"/>
        </w:rPr>
        <w:t xml:space="preserve">, </w:t>
      </w:r>
      <w:r>
        <w:rPr>
          <w:rFonts w:ascii="Times New Roman" w:hAnsi="Times New Roman" w:cs="Times New Roman"/>
        </w:rPr>
        <w:t>Idaho, 83725</w:t>
      </w:r>
    </w:p>
    <w:p w14:paraId="5574501A" w14:textId="56B140EC" w:rsidR="006F6064" w:rsidRPr="005617FF" w:rsidRDefault="006F6064" w:rsidP="00DE7BE7">
      <w:pPr>
        <w:spacing w:after="0" w:line="240" w:lineRule="auto"/>
        <w:rPr>
          <w:rFonts w:ascii="Times New Roman" w:hAnsi="Times New Roman" w:cs="Times New Roman"/>
        </w:rPr>
      </w:pPr>
      <w:r w:rsidRPr="005617FF">
        <w:rPr>
          <w:rFonts w:ascii="Times New Roman" w:hAnsi="Times New Roman" w:cs="Times New Roman"/>
        </w:rPr>
        <w:t xml:space="preserve">Email: </w:t>
      </w:r>
      <w:r w:rsidR="00EB5351">
        <w:rPr>
          <w:rFonts w:ascii="Times New Roman" w:hAnsi="Times New Roman" w:cs="Times New Roman"/>
        </w:rPr>
        <w:t>tjzhang</w:t>
      </w:r>
      <w:r w:rsidRPr="005617FF">
        <w:rPr>
          <w:rFonts w:ascii="Times New Roman" w:hAnsi="Times New Roman" w:cs="Times New Roman"/>
        </w:rPr>
        <w:t>@</w:t>
      </w:r>
      <w:r w:rsidR="00EB5351">
        <w:rPr>
          <w:rFonts w:ascii="Times New Roman" w:hAnsi="Times New Roman" w:cs="Times New Roman"/>
        </w:rPr>
        <w:t>u.boisestate.edu</w:t>
      </w:r>
    </w:p>
    <w:p w14:paraId="6A31D61A" w14:textId="77777777" w:rsidR="006F6064" w:rsidRPr="005617FF" w:rsidRDefault="006F6064" w:rsidP="00DE7BE7">
      <w:pPr>
        <w:spacing w:after="0" w:line="240" w:lineRule="auto"/>
        <w:rPr>
          <w:rFonts w:ascii="Times New Roman" w:hAnsi="Times New Roman" w:cs="Times New Roman"/>
        </w:rPr>
      </w:pPr>
    </w:p>
    <w:p w14:paraId="0CD60397" w14:textId="60DB2BEA" w:rsidR="004C7E41" w:rsidRPr="005617FF" w:rsidRDefault="004C7E41" w:rsidP="004C7E41">
      <w:pPr>
        <w:spacing w:after="0" w:line="240" w:lineRule="auto"/>
        <w:rPr>
          <w:rFonts w:ascii="Times New Roman" w:hAnsi="Times New Roman" w:cs="Times New Roman"/>
          <w:b/>
        </w:rPr>
      </w:pPr>
      <w:proofErr w:type="spellStart"/>
      <w:r>
        <w:rPr>
          <w:rFonts w:ascii="Times New Roman" w:hAnsi="Times New Roman" w:cs="Times New Roman"/>
          <w:b/>
        </w:rPr>
        <w:t>Donglei</w:t>
      </w:r>
      <w:proofErr w:type="spellEnd"/>
      <w:r>
        <w:rPr>
          <w:rFonts w:ascii="Times New Roman" w:hAnsi="Times New Roman" w:cs="Times New Roman"/>
          <w:b/>
        </w:rPr>
        <w:t xml:space="preserve"> Wang</w:t>
      </w:r>
    </w:p>
    <w:p w14:paraId="09546B09" w14:textId="4EA2B7EF" w:rsidR="004C7E41" w:rsidRPr="005617FF" w:rsidRDefault="004C7E41" w:rsidP="004C7E41">
      <w:pPr>
        <w:spacing w:after="0" w:line="240" w:lineRule="auto"/>
        <w:rPr>
          <w:rFonts w:ascii="Times New Roman" w:hAnsi="Times New Roman" w:cs="Times New Roman"/>
        </w:rPr>
      </w:pPr>
      <w:r w:rsidRPr="005617FF">
        <w:rPr>
          <w:rFonts w:ascii="Times New Roman" w:hAnsi="Times New Roman" w:cs="Times New Roman"/>
        </w:rPr>
        <w:t xml:space="preserve">Department of </w:t>
      </w:r>
      <w:r>
        <w:rPr>
          <w:rFonts w:ascii="Times New Roman" w:hAnsi="Times New Roman" w:cs="Times New Roman"/>
        </w:rPr>
        <w:t>Civil Engineering</w:t>
      </w:r>
    </w:p>
    <w:p w14:paraId="069AEE12" w14:textId="77777777" w:rsidR="004C7E41" w:rsidRPr="005617FF" w:rsidRDefault="004C7E41" w:rsidP="004C7E41">
      <w:pPr>
        <w:spacing w:after="0" w:line="240" w:lineRule="auto"/>
        <w:rPr>
          <w:rFonts w:ascii="Times New Roman" w:hAnsi="Times New Roman" w:cs="Times New Roman"/>
        </w:rPr>
      </w:pPr>
      <w:r>
        <w:rPr>
          <w:rFonts w:ascii="Times New Roman" w:hAnsi="Times New Roman" w:cs="Times New Roman"/>
        </w:rPr>
        <w:t>Boise State University</w:t>
      </w:r>
      <w:r w:rsidRPr="005617FF">
        <w:rPr>
          <w:rFonts w:ascii="Times New Roman" w:hAnsi="Times New Roman" w:cs="Times New Roman"/>
        </w:rPr>
        <w:t xml:space="preserve">, </w:t>
      </w:r>
      <w:r>
        <w:rPr>
          <w:rFonts w:ascii="Times New Roman" w:hAnsi="Times New Roman" w:cs="Times New Roman"/>
        </w:rPr>
        <w:t>Boise</w:t>
      </w:r>
      <w:r w:rsidRPr="005617FF">
        <w:rPr>
          <w:rFonts w:ascii="Times New Roman" w:hAnsi="Times New Roman" w:cs="Times New Roman"/>
        </w:rPr>
        <w:t xml:space="preserve">, </w:t>
      </w:r>
      <w:r>
        <w:rPr>
          <w:rFonts w:ascii="Times New Roman" w:hAnsi="Times New Roman" w:cs="Times New Roman"/>
        </w:rPr>
        <w:t>Idaho, 83725</w:t>
      </w:r>
    </w:p>
    <w:p w14:paraId="00ABEC0E" w14:textId="23DE743C" w:rsidR="004C7E41" w:rsidRDefault="004C7E41" w:rsidP="004C7E41">
      <w:pPr>
        <w:spacing w:after="0" w:line="240" w:lineRule="auto"/>
        <w:rPr>
          <w:rFonts w:ascii="Times New Roman" w:hAnsi="Times New Roman" w:cs="Times New Roman"/>
        </w:rPr>
      </w:pPr>
      <w:r w:rsidRPr="005617FF">
        <w:rPr>
          <w:rFonts w:ascii="Times New Roman" w:hAnsi="Times New Roman" w:cs="Times New Roman"/>
        </w:rPr>
        <w:t xml:space="preserve">Email: </w:t>
      </w:r>
      <w:hyperlink r:id="rId9" w:history="1">
        <w:r w:rsidR="00A87CB3" w:rsidRPr="002779F8">
          <w:rPr>
            <w:rStyle w:val="Hyperlink"/>
            <w:rFonts w:ascii="Times New Roman" w:hAnsi="Times New Roman" w:cs="Times New Roman"/>
          </w:rPr>
          <w:t>dongleiwang@u.boisestate.edu</w:t>
        </w:r>
      </w:hyperlink>
    </w:p>
    <w:p w14:paraId="1FF86F01" w14:textId="4D97F8FE" w:rsidR="00A87CB3" w:rsidRDefault="00A87CB3" w:rsidP="004C7E41">
      <w:pPr>
        <w:spacing w:after="0" w:line="240" w:lineRule="auto"/>
        <w:rPr>
          <w:rFonts w:ascii="Times New Roman" w:hAnsi="Times New Roman" w:cs="Times New Roman"/>
        </w:rPr>
      </w:pPr>
    </w:p>
    <w:p w14:paraId="29A161D7" w14:textId="1955E9B8" w:rsidR="00A87CB3" w:rsidRPr="005617FF" w:rsidRDefault="00A87CB3" w:rsidP="00A87CB3">
      <w:pPr>
        <w:spacing w:after="0" w:line="240" w:lineRule="auto"/>
        <w:rPr>
          <w:rFonts w:ascii="Times New Roman" w:hAnsi="Times New Roman" w:cs="Times New Roman"/>
          <w:b/>
        </w:rPr>
      </w:pPr>
      <w:r>
        <w:rPr>
          <w:rFonts w:ascii="Times New Roman" w:hAnsi="Times New Roman" w:cs="Times New Roman"/>
          <w:b/>
        </w:rPr>
        <w:t>Amanda Mullins</w:t>
      </w:r>
    </w:p>
    <w:p w14:paraId="2F332E80" w14:textId="5631A71A" w:rsidR="00A87CB3" w:rsidRPr="005617FF" w:rsidRDefault="00A87CB3" w:rsidP="00A87CB3">
      <w:pPr>
        <w:spacing w:after="0" w:line="240" w:lineRule="auto"/>
        <w:rPr>
          <w:rFonts w:ascii="Times New Roman" w:hAnsi="Times New Roman" w:cs="Times New Roman"/>
        </w:rPr>
      </w:pPr>
      <w:r w:rsidRPr="005617FF">
        <w:rPr>
          <w:rFonts w:ascii="Times New Roman" w:hAnsi="Times New Roman" w:cs="Times New Roman"/>
        </w:rPr>
        <w:t xml:space="preserve">Department of </w:t>
      </w:r>
      <w:r>
        <w:rPr>
          <w:rFonts w:ascii="Times New Roman" w:hAnsi="Times New Roman" w:cs="Times New Roman"/>
        </w:rPr>
        <w:t>Civil Engineering</w:t>
      </w:r>
    </w:p>
    <w:p w14:paraId="598BC395" w14:textId="77777777" w:rsidR="00A87CB3" w:rsidRPr="005617FF" w:rsidRDefault="00A87CB3" w:rsidP="00A87CB3">
      <w:pPr>
        <w:spacing w:after="0" w:line="240" w:lineRule="auto"/>
        <w:rPr>
          <w:rFonts w:ascii="Times New Roman" w:hAnsi="Times New Roman" w:cs="Times New Roman"/>
        </w:rPr>
      </w:pPr>
      <w:r>
        <w:rPr>
          <w:rFonts w:ascii="Times New Roman" w:hAnsi="Times New Roman" w:cs="Times New Roman"/>
        </w:rPr>
        <w:t>Boise State University</w:t>
      </w:r>
      <w:r w:rsidRPr="005617FF">
        <w:rPr>
          <w:rFonts w:ascii="Times New Roman" w:hAnsi="Times New Roman" w:cs="Times New Roman"/>
        </w:rPr>
        <w:t xml:space="preserve">, </w:t>
      </w:r>
      <w:r>
        <w:rPr>
          <w:rFonts w:ascii="Times New Roman" w:hAnsi="Times New Roman" w:cs="Times New Roman"/>
        </w:rPr>
        <w:t>Boise</w:t>
      </w:r>
      <w:r w:rsidRPr="005617FF">
        <w:rPr>
          <w:rFonts w:ascii="Times New Roman" w:hAnsi="Times New Roman" w:cs="Times New Roman"/>
        </w:rPr>
        <w:t xml:space="preserve">, </w:t>
      </w:r>
      <w:r>
        <w:rPr>
          <w:rFonts w:ascii="Times New Roman" w:hAnsi="Times New Roman" w:cs="Times New Roman"/>
        </w:rPr>
        <w:t>Idaho, 83725</w:t>
      </w:r>
    </w:p>
    <w:p w14:paraId="61DB1839" w14:textId="29B6092F" w:rsidR="00A87CB3" w:rsidRPr="005617FF" w:rsidDel="006C0457" w:rsidRDefault="00A87CB3" w:rsidP="00A87CB3">
      <w:pPr>
        <w:spacing w:after="0" w:line="240" w:lineRule="auto"/>
        <w:rPr>
          <w:del w:id="0" w:author="Microsoft Office User" w:date="2022-08-12T23:15:00Z"/>
          <w:rFonts w:ascii="Times New Roman" w:hAnsi="Times New Roman" w:cs="Times New Roman"/>
        </w:rPr>
      </w:pPr>
      <w:r w:rsidRPr="005617FF">
        <w:rPr>
          <w:rFonts w:ascii="Times New Roman" w:hAnsi="Times New Roman" w:cs="Times New Roman"/>
        </w:rPr>
        <w:t xml:space="preserve">Email: </w:t>
      </w:r>
      <w:r>
        <w:rPr>
          <w:rFonts w:ascii="Times New Roman" w:hAnsi="Times New Roman" w:cs="Times New Roman"/>
        </w:rPr>
        <w:t>amandamullins</w:t>
      </w:r>
      <w:r w:rsidRPr="005617FF">
        <w:rPr>
          <w:rFonts w:ascii="Times New Roman" w:hAnsi="Times New Roman" w:cs="Times New Roman"/>
        </w:rPr>
        <w:t>@</w:t>
      </w:r>
      <w:r>
        <w:rPr>
          <w:rFonts w:ascii="Times New Roman" w:hAnsi="Times New Roman" w:cs="Times New Roman"/>
        </w:rPr>
        <w:t>u.boisestate.edu</w:t>
      </w:r>
    </w:p>
    <w:p w14:paraId="5A380C27" w14:textId="77777777" w:rsidR="00A87CB3" w:rsidRPr="005617FF" w:rsidRDefault="00A87CB3" w:rsidP="004C7E41">
      <w:pPr>
        <w:spacing w:after="0" w:line="240" w:lineRule="auto"/>
        <w:rPr>
          <w:rFonts w:ascii="Times New Roman" w:hAnsi="Times New Roman" w:cs="Times New Roman"/>
        </w:rPr>
      </w:pPr>
    </w:p>
    <w:p w14:paraId="3FDDD11A" w14:textId="77777777" w:rsidR="004C7E41" w:rsidRDefault="004C7E41" w:rsidP="00DE7BE7">
      <w:pPr>
        <w:spacing w:after="0" w:line="240" w:lineRule="auto"/>
        <w:rPr>
          <w:rFonts w:ascii="Times New Roman" w:hAnsi="Times New Roman" w:cs="Times New Roman"/>
          <w:b/>
        </w:rPr>
      </w:pPr>
    </w:p>
    <w:p w14:paraId="303A37B7" w14:textId="50689023" w:rsidR="004C7E41" w:rsidRPr="005617FF" w:rsidRDefault="004C7E41" w:rsidP="004C7E41">
      <w:pPr>
        <w:spacing w:after="0" w:line="240" w:lineRule="auto"/>
        <w:rPr>
          <w:rFonts w:ascii="Times New Roman" w:hAnsi="Times New Roman" w:cs="Times New Roman"/>
          <w:b/>
        </w:rPr>
      </w:pPr>
      <w:r>
        <w:rPr>
          <w:rFonts w:ascii="Times New Roman" w:hAnsi="Times New Roman" w:cs="Times New Roman"/>
          <w:b/>
        </w:rPr>
        <w:t>Yang Lu</w:t>
      </w:r>
    </w:p>
    <w:p w14:paraId="44782C6A" w14:textId="3BFE0123" w:rsidR="004C7E41" w:rsidRPr="005617FF" w:rsidRDefault="004C7E41" w:rsidP="004C7E41">
      <w:pPr>
        <w:spacing w:after="0" w:line="240" w:lineRule="auto"/>
        <w:rPr>
          <w:rFonts w:ascii="Times New Roman" w:hAnsi="Times New Roman" w:cs="Times New Roman"/>
        </w:rPr>
      </w:pPr>
      <w:r w:rsidRPr="005617FF">
        <w:rPr>
          <w:rFonts w:ascii="Times New Roman" w:hAnsi="Times New Roman" w:cs="Times New Roman"/>
        </w:rPr>
        <w:t xml:space="preserve">Department of </w:t>
      </w:r>
      <w:r>
        <w:rPr>
          <w:rFonts w:ascii="Times New Roman" w:hAnsi="Times New Roman" w:cs="Times New Roman"/>
        </w:rPr>
        <w:t>Civil Engineering</w:t>
      </w:r>
    </w:p>
    <w:p w14:paraId="514CBC8B" w14:textId="77777777" w:rsidR="004C7E41" w:rsidRPr="005617FF" w:rsidRDefault="004C7E41" w:rsidP="004C7E41">
      <w:pPr>
        <w:spacing w:after="0" w:line="240" w:lineRule="auto"/>
        <w:rPr>
          <w:rFonts w:ascii="Times New Roman" w:hAnsi="Times New Roman" w:cs="Times New Roman"/>
        </w:rPr>
      </w:pPr>
      <w:r>
        <w:rPr>
          <w:rFonts w:ascii="Times New Roman" w:hAnsi="Times New Roman" w:cs="Times New Roman"/>
        </w:rPr>
        <w:t>Boise State University</w:t>
      </w:r>
      <w:r w:rsidRPr="005617FF">
        <w:rPr>
          <w:rFonts w:ascii="Times New Roman" w:hAnsi="Times New Roman" w:cs="Times New Roman"/>
        </w:rPr>
        <w:t xml:space="preserve">, </w:t>
      </w:r>
      <w:r>
        <w:rPr>
          <w:rFonts w:ascii="Times New Roman" w:hAnsi="Times New Roman" w:cs="Times New Roman"/>
        </w:rPr>
        <w:t>Boise</w:t>
      </w:r>
      <w:r w:rsidRPr="005617FF">
        <w:rPr>
          <w:rFonts w:ascii="Times New Roman" w:hAnsi="Times New Roman" w:cs="Times New Roman"/>
        </w:rPr>
        <w:t xml:space="preserve">, </w:t>
      </w:r>
      <w:r>
        <w:rPr>
          <w:rFonts w:ascii="Times New Roman" w:hAnsi="Times New Roman" w:cs="Times New Roman"/>
        </w:rPr>
        <w:t>Idaho, 83725</w:t>
      </w:r>
    </w:p>
    <w:p w14:paraId="07E9F8C4" w14:textId="22EFDA73" w:rsidR="004C7E41" w:rsidRPr="005617FF" w:rsidRDefault="004C7E41" w:rsidP="004C7E41">
      <w:pPr>
        <w:spacing w:after="0" w:line="240" w:lineRule="auto"/>
        <w:rPr>
          <w:rFonts w:ascii="Times New Roman" w:hAnsi="Times New Roman" w:cs="Times New Roman"/>
        </w:rPr>
      </w:pPr>
      <w:r w:rsidRPr="005617FF">
        <w:rPr>
          <w:rFonts w:ascii="Times New Roman" w:hAnsi="Times New Roman" w:cs="Times New Roman"/>
        </w:rPr>
        <w:t xml:space="preserve">Email: </w:t>
      </w:r>
      <w:r>
        <w:rPr>
          <w:rFonts w:ascii="Times New Roman" w:hAnsi="Times New Roman" w:cs="Times New Roman"/>
        </w:rPr>
        <w:t>yangfranklu</w:t>
      </w:r>
      <w:r w:rsidRPr="005617FF">
        <w:rPr>
          <w:rFonts w:ascii="Times New Roman" w:hAnsi="Times New Roman" w:cs="Times New Roman"/>
        </w:rPr>
        <w:t>@</w:t>
      </w:r>
      <w:r>
        <w:rPr>
          <w:rFonts w:ascii="Times New Roman" w:hAnsi="Times New Roman" w:cs="Times New Roman"/>
        </w:rPr>
        <w:t>boisestate.edu</w:t>
      </w:r>
    </w:p>
    <w:p w14:paraId="5409EF26" w14:textId="77777777" w:rsidR="004C7E41" w:rsidRDefault="004C7E41" w:rsidP="00DE7BE7">
      <w:pPr>
        <w:spacing w:after="0" w:line="240" w:lineRule="auto"/>
        <w:rPr>
          <w:rFonts w:ascii="Times New Roman" w:hAnsi="Times New Roman" w:cs="Times New Roman"/>
          <w:b/>
        </w:rPr>
      </w:pPr>
    </w:p>
    <w:p w14:paraId="704EB09F" w14:textId="77777777" w:rsidR="00176E20" w:rsidRPr="005617FF" w:rsidRDefault="00176E20" w:rsidP="00DE7BE7">
      <w:pPr>
        <w:spacing w:after="0" w:line="240" w:lineRule="auto"/>
        <w:rPr>
          <w:rFonts w:ascii="Times New Roman" w:hAnsi="Times New Roman" w:cs="Times New Roman"/>
          <w:color w:val="000000" w:themeColor="text1"/>
          <w:sz w:val="18"/>
          <w:szCs w:val="18"/>
        </w:rPr>
      </w:pPr>
    </w:p>
    <w:p w14:paraId="15DAA9AB" w14:textId="0CDA70D0" w:rsidR="00176E20" w:rsidRPr="005617FF" w:rsidRDefault="00176E20" w:rsidP="00DE7BE7">
      <w:pPr>
        <w:spacing w:after="0" w:line="240" w:lineRule="auto"/>
        <w:rPr>
          <w:rFonts w:ascii="Times New Roman" w:hAnsi="Times New Roman" w:cs="Times New Roman"/>
          <w:color w:val="000000" w:themeColor="text1"/>
          <w:sz w:val="18"/>
          <w:szCs w:val="18"/>
        </w:rPr>
      </w:pPr>
      <w:r w:rsidRPr="005617FF">
        <w:rPr>
          <w:rFonts w:ascii="Times New Roman" w:hAnsi="Times New Roman" w:cs="Times New Roman"/>
          <w:color w:val="000000" w:themeColor="text1"/>
          <w:sz w:val="18"/>
          <w:szCs w:val="18"/>
        </w:rPr>
        <w:t xml:space="preserve">Word Count: </w:t>
      </w:r>
      <w:r w:rsidR="00A725A4">
        <w:rPr>
          <w:rFonts w:ascii="Times New Roman" w:hAnsi="Times New Roman" w:cs="Times New Roman"/>
          <w:sz w:val="18"/>
          <w:szCs w:val="18"/>
        </w:rPr>
        <w:t>5,297</w:t>
      </w:r>
      <w:r w:rsidR="000712BF" w:rsidRPr="005617FF">
        <w:rPr>
          <w:rFonts w:ascii="Times New Roman" w:hAnsi="Times New Roman" w:cs="Times New Roman"/>
          <w:sz w:val="18"/>
          <w:szCs w:val="18"/>
        </w:rPr>
        <w:t xml:space="preserve"> </w:t>
      </w:r>
      <w:r w:rsidR="0060561C" w:rsidRPr="005617FF">
        <w:rPr>
          <w:rFonts w:ascii="Times New Roman" w:hAnsi="Times New Roman" w:cs="Times New Roman"/>
          <w:sz w:val="18"/>
          <w:szCs w:val="18"/>
        </w:rPr>
        <w:t xml:space="preserve">words + </w:t>
      </w:r>
      <w:r w:rsidR="00DE7BE7">
        <w:rPr>
          <w:rFonts w:ascii="Times New Roman" w:hAnsi="Times New Roman" w:cs="Times New Roman"/>
          <w:sz w:val="18"/>
          <w:szCs w:val="18"/>
        </w:rPr>
        <w:t>1 table</w:t>
      </w:r>
      <w:r w:rsidR="005617FF">
        <w:rPr>
          <w:rFonts w:ascii="Times New Roman" w:hAnsi="Times New Roman" w:cs="Times New Roman"/>
          <w:sz w:val="18"/>
          <w:szCs w:val="18"/>
        </w:rPr>
        <w:t xml:space="preserve"> (250 words per table)</w:t>
      </w:r>
      <w:r w:rsidR="0060561C" w:rsidRPr="005617FF">
        <w:rPr>
          <w:rFonts w:ascii="Times New Roman" w:hAnsi="Times New Roman" w:cs="Times New Roman"/>
          <w:sz w:val="18"/>
          <w:szCs w:val="18"/>
        </w:rPr>
        <w:t xml:space="preserve"> = </w:t>
      </w:r>
      <w:r w:rsidR="00A725A4">
        <w:rPr>
          <w:rFonts w:ascii="Times New Roman" w:hAnsi="Times New Roman" w:cs="Times New Roman"/>
          <w:sz w:val="18"/>
          <w:szCs w:val="18"/>
        </w:rPr>
        <w:t>5,547</w:t>
      </w:r>
      <w:r w:rsidR="00035C82" w:rsidRPr="005617FF">
        <w:rPr>
          <w:rFonts w:ascii="Times New Roman" w:hAnsi="Times New Roman" w:cs="Times New Roman"/>
          <w:sz w:val="18"/>
          <w:szCs w:val="18"/>
        </w:rPr>
        <w:t xml:space="preserve"> </w:t>
      </w:r>
      <w:r w:rsidR="0060561C" w:rsidRPr="005617FF">
        <w:rPr>
          <w:rFonts w:ascii="Times New Roman" w:hAnsi="Times New Roman" w:cs="Times New Roman"/>
          <w:sz w:val="18"/>
          <w:szCs w:val="18"/>
        </w:rPr>
        <w:t>words</w:t>
      </w:r>
    </w:p>
    <w:p w14:paraId="00ABB9CD" w14:textId="77777777" w:rsidR="00176E20" w:rsidRPr="005617FF" w:rsidRDefault="00176E20" w:rsidP="00DE7BE7">
      <w:pPr>
        <w:spacing w:after="0" w:line="240" w:lineRule="auto"/>
        <w:rPr>
          <w:rFonts w:ascii="Times New Roman" w:hAnsi="Times New Roman" w:cs="Times New Roman"/>
          <w:color w:val="000000" w:themeColor="text1"/>
          <w:sz w:val="18"/>
          <w:szCs w:val="18"/>
        </w:rPr>
      </w:pPr>
    </w:p>
    <w:p w14:paraId="3F7F1041" w14:textId="77777777" w:rsidR="00176E20" w:rsidRPr="005617FF" w:rsidRDefault="00176E20" w:rsidP="00DE7BE7">
      <w:pPr>
        <w:spacing w:after="0" w:line="240" w:lineRule="auto"/>
        <w:rPr>
          <w:rFonts w:ascii="Times New Roman" w:hAnsi="Times New Roman" w:cs="Times New Roman"/>
          <w:i/>
          <w:color w:val="000000" w:themeColor="text1"/>
          <w:sz w:val="18"/>
          <w:szCs w:val="18"/>
        </w:rPr>
      </w:pPr>
    </w:p>
    <w:p w14:paraId="1F487ED0" w14:textId="04135ACB" w:rsidR="00DE1C8A" w:rsidRPr="005617FF" w:rsidRDefault="00725451" w:rsidP="00DE7BE7">
      <w:pPr>
        <w:spacing w:after="0" w:line="240" w:lineRule="auto"/>
        <w:rPr>
          <w:rFonts w:ascii="Times New Roman" w:hAnsi="Times New Roman" w:cs="Times New Roman"/>
          <w:i/>
          <w:color w:val="000000"/>
          <w:sz w:val="20"/>
          <w:szCs w:val="20"/>
        </w:rPr>
      </w:pPr>
      <w:r w:rsidRPr="005617FF">
        <w:rPr>
          <w:rFonts w:ascii="Times New Roman" w:hAnsi="Times New Roman" w:cs="Times New Roman"/>
          <w:i/>
          <w:color w:val="000000"/>
          <w:sz w:val="20"/>
          <w:szCs w:val="20"/>
        </w:rPr>
        <w:t>Submitted [</w:t>
      </w:r>
      <w:r w:rsidR="00A725A4">
        <w:rPr>
          <w:rFonts w:ascii="Times New Roman" w:hAnsi="Times New Roman" w:cs="Times New Roman"/>
          <w:i/>
          <w:color w:val="000000"/>
          <w:sz w:val="20"/>
          <w:szCs w:val="20"/>
        </w:rPr>
        <w:t>07/30/2022</w:t>
      </w:r>
      <w:r w:rsidRPr="005617FF">
        <w:rPr>
          <w:rFonts w:ascii="Times New Roman" w:hAnsi="Times New Roman" w:cs="Times New Roman"/>
          <w:i/>
          <w:color w:val="000000"/>
          <w:sz w:val="20"/>
          <w:szCs w:val="20"/>
        </w:rPr>
        <w:t>]</w:t>
      </w:r>
    </w:p>
    <w:p w14:paraId="37E6EF89" w14:textId="0CDD84B5" w:rsidR="00176E20" w:rsidRPr="005617FF" w:rsidRDefault="00176E20" w:rsidP="00DE7BE7">
      <w:pPr>
        <w:spacing w:after="0" w:line="240" w:lineRule="auto"/>
        <w:rPr>
          <w:rFonts w:ascii="Times New Roman" w:hAnsi="Times New Roman" w:cs="Times New Roman"/>
          <w:b/>
          <w:color w:val="000000" w:themeColor="text1"/>
          <w:sz w:val="24"/>
          <w:szCs w:val="24"/>
        </w:rPr>
      </w:pPr>
      <w:r w:rsidRPr="005617FF">
        <w:rPr>
          <w:rFonts w:ascii="Times New Roman" w:hAnsi="Times New Roman" w:cs="Times New Roman"/>
          <w:b/>
          <w:color w:val="000000" w:themeColor="text1"/>
          <w:sz w:val="24"/>
          <w:szCs w:val="24"/>
        </w:rPr>
        <w:br w:type="page"/>
      </w:r>
    </w:p>
    <w:p w14:paraId="28AA3FC9" w14:textId="77777777" w:rsidR="00511271" w:rsidRPr="005617FF" w:rsidRDefault="001B0EDB" w:rsidP="00DE7BE7">
      <w:pPr>
        <w:spacing w:after="0" w:line="240" w:lineRule="auto"/>
        <w:rPr>
          <w:rFonts w:ascii="Times New Roman" w:hAnsi="Times New Roman" w:cs="Times New Roman"/>
          <w:b/>
          <w:color w:val="000000" w:themeColor="text1"/>
          <w:sz w:val="24"/>
          <w:szCs w:val="24"/>
        </w:rPr>
      </w:pPr>
      <w:r w:rsidRPr="005617FF">
        <w:rPr>
          <w:rFonts w:ascii="Times New Roman" w:hAnsi="Times New Roman" w:cs="Times New Roman"/>
          <w:b/>
          <w:color w:val="000000" w:themeColor="text1"/>
          <w:sz w:val="24"/>
          <w:szCs w:val="24"/>
        </w:rPr>
        <w:lastRenderedPageBreak/>
        <w:t>ABSTR</w:t>
      </w:r>
      <w:r w:rsidR="003F7D46" w:rsidRPr="005617FF">
        <w:rPr>
          <w:rFonts w:ascii="Times New Roman" w:hAnsi="Times New Roman" w:cs="Times New Roman"/>
          <w:b/>
          <w:color w:val="000000" w:themeColor="text1"/>
          <w:sz w:val="24"/>
          <w:szCs w:val="24"/>
        </w:rPr>
        <w:t>A</w:t>
      </w:r>
      <w:r w:rsidRPr="005617FF">
        <w:rPr>
          <w:rFonts w:ascii="Times New Roman" w:hAnsi="Times New Roman" w:cs="Times New Roman"/>
          <w:b/>
          <w:color w:val="000000" w:themeColor="text1"/>
          <w:sz w:val="24"/>
          <w:szCs w:val="24"/>
        </w:rPr>
        <w:t>CT</w:t>
      </w:r>
    </w:p>
    <w:p w14:paraId="05E98F97" w14:textId="392BF006" w:rsidR="000D243C" w:rsidRDefault="002B7C99" w:rsidP="00DC5D80">
      <w:pPr>
        <w:spacing w:after="0" w:line="240" w:lineRule="auto"/>
        <w:rPr>
          <w:rFonts w:ascii="Times New Roman" w:hAnsi="Times New Roman" w:cs="Times New Roman"/>
          <w:szCs w:val="24"/>
        </w:rPr>
      </w:pPr>
      <w:r w:rsidRPr="002B7C99">
        <w:rPr>
          <w:rFonts w:ascii="Times New Roman" w:hAnsi="Times New Roman" w:cs="Times New Roman"/>
          <w:szCs w:val="24"/>
        </w:rPr>
        <w:t xml:space="preserve">Pavement crack </w:t>
      </w:r>
      <w:r w:rsidR="00DC5D80">
        <w:rPr>
          <w:rFonts w:ascii="Times New Roman" w:hAnsi="Times New Roman" w:cs="Times New Roman"/>
          <w:szCs w:val="24"/>
        </w:rPr>
        <w:t xml:space="preserve">segmentation using deep learning </w:t>
      </w:r>
      <w:r w:rsidR="00AA3827">
        <w:rPr>
          <w:rFonts w:ascii="Times New Roman" w:hAnsi="Times New Roman" w:cs="Times New Roman"/>
          <w:szCs w:val="24"/>
        </w:rPr>
        <w:t>methods</w:t>
      </w:r>
      <w:r w:rsidR="00DC5D80">
        <w:rPr>
          <w:rFonts w:ascii="Times New Roman" w:hAnsi="Times New Roman" w:cs="Times New Roman"/>
          <w:szCs w:val="24"/>
        </w:rPr>
        <w:t xml:space="preserve"> can improve </w:t>
      </w:r>
      <w:r w:rsidR="00AA3827">
        <w:rPr>
          <w:rFonts w:ascii="Times New Roman" w:hAnsi="Times New Roman" w:cs="Times New Roman"/>
          <w:szCs w:val="24"/>
        </w:rPr>
        <w:t xml:space="preserve">crack </w:t>
      </w:r>
      <w:r w:rsidR="00DC5D80">
        <w:rPr>
          <w:rFonts w:ascii="Times New Roman" w:hAnsi="Times New Roman" w:cs="Times New Roman"/>
          <w:szCs w:val="24"/>
        </w:rPr>
        <w:t>segmentation accuracy,</w:t>
      </w:r>
      <w:r w:rsidRPr="002B7C99">
        <w:rPr>
          <w:rFonts w:ascii="Times New Roman" w:hAnsi="Times New Roman" w:cs="Times New Roman"/>
          <w:szCs w:val="24"/>
        </w:rPr>
        <w:t xml:space="preserve"> </w:t>
      </w:r>
      <w:r w:rsidR="00DC5D80" w:rsidRPr="00DC5D80">
        <w:rPr>
          <w:rFonts w:ascii="Times New Roman" w:hAnsi="Times New Roman" w:cs="Times New Roman"/>
          <w:szCs w:val="24"/>
        </w:rPr>
        <w:t>but in many cases the training</w:t>
      </w:r>
      <w:r w:rsidR="00AA3827">
        <w:rPr>
          <w:rFonts w:ascii="Times New Roman" w:hAnsi="Times New Roman" w:cs="Times New Roman"/>
          <w:szCs w:val="24"/>
        </w:rPr>
        <w:t xml:space="preserve"> data</w:t>
      </w:r>
      <w:r w:rsidR="00DC5D80" w:rsidRPr="00DC5D80">
        <w:rPr>
          <w:rFonts w:ascii="Times New Roman" w:hAnsi="Times New Roman" w:cs="Times New Roman"/>
          <w:szCs w:val="24"/>
        </w:rPr>
        <w:t>set is lacking or uneven, making it insufficient to</w:t>
      </w:r>
      <w:r w:rsidR="00DC5D80">
        <w:rPr>
          <w:rFonts w:ascii="Times New Roman" w:hAnsi="Times New Roman" w:cs="Times New Roman"/>
          <w:szCs w:val="24"/>
        </w:rPr>
        <w:t xml:space="preserve"> </w:t>
      </w:r>
      <w:r w:rsidR="00DC5D80" w:rsidRPr="00DC5D80">
        <w:rPr>
          <w:rFonts w:ascii="Times New Roman" w:hAnsi="Times New Roman" w:cs="Times New Roman"/>
          <w:szCs w:val="24"/>
        </w:rPr>
        <w:t xml:space="preserve">train an accurate </w:t>
      </w:r>
      <w:r w:rsidR="00FD1CC4">
        <w:rPr>
          <w:rFonts w:ascii="Times New Roman" w:hAnsi="Times New Roman" w:cs="Times New Roman"/>
          <w:szCs w:val="24"/>
        </w:rPr>
        <w:t>segmentation</w:t>
      </w:r>
      <w:r w:rsidR="00DC5D80" w:rsidRPr="00DC5D80">
        <w:rPr>
          <w:rFonts w:ascii="Times New Roman" w:hAnsi="Times New Roman" w:cs="Times New Roman"/>
          <w:szCs w:val="24"/>
        </w:rPr>
        <w:t xml:space="preserve"> model. </w:t>
      </w:r>
      <w:r w:rsidRPr="002B7C99">
        <w:rPr>
          <w:rFonts w:ascii="Times New Roman" w:hAnsi="Times New Roman" w:cs="Times New Roman"/>
          <w:szCs w:val="24"/>
        </w:rPr>
        <w:t xml:space="preserve">In this work, </w:t>
      </w:r>
      <w:r w:rsidR="0000683B">
        <w:rPr>
          <w:rFonts w:ascii="Times New Roman" w:hAnsi="Times New Roman" w:cs="Times New Roman"/>
          <w:szCs w:val="24"/>
        </w:rPr>
        <w:t xml:space="preserve">an integrated </w:t>
      </w:r>
      <w:r w:rsidR="0000683B" w:rsidRPr="0000683B">
        <w:rPr>
          <w:rFonts w:ascii="Times New Roman" w:hAnsi="Times New Roman" w:cs="Times New Roman"/>
          <w:szCs w:val="24"/>
        </w:rPr>
        <w:t xml:space="preserve">APC-GAN and AttuNet framework </w:t>
      </w:r>
      <w:r w:rsidR="0000683B">
        <w:rPr>
          <w:rFonts w:ascii="Times New Roman" w:hAnsi="Times New Roman" w:cs="Times New Roman"/>
          <w:szCs w:val="24"/>
        </w:rPr>
        <w:t>was proposed as an</w:t>
      </w:r>
      <w:r w:rsidR="0000683B" w:rsidRPr="0000683B">
        <w:rPr>
          <w:rFonts w:ascii="Times New Roman" w:hAnsi="Times New Roman" w:cs="Times New Roman"/>
          <w:szCs w:val="24"/>
        </w:rPr>
        <w:t xml:space="preserve"> automated pavement surface crack pixel-level segmentatio</w:t>
      </w:r>
      <w:r w:rsidR="0000683B">
        <w:rPr>
          <w:rFonts w:ascii="Times New Roman" w:hAnsi="Times New Roman" w:cs="Times New Roman"/>
          <w:szCs w:val="24"/>
        </w:rPr>
        <w:t>n strategy for small training datasets. F</w:t>
      </w:r>
      <w:r w:rsidRPr="002B7C99">
        <w:rPr>
          <w:rFonts w:ascii="Times New Roman" w:hAnsi="Times New Roman" w:cs="Times New Roman"/>
          <w:szCs w:val="24"/>
        </w:rPr>
        <w:t>irst, a</w:t>
      </w:r>
      <w:r w:rsidR="00962AAD">
        <w:rPr>
          <w:rFonts w:ascii="Times New Roman" w:hAnsi="Times New Roman" w:cs="Times New Roman"/>
          <w:szCs w:val="24"/>
        </w:rPr>
        <w:t>n automated</w:t>
      </w:r>
      <w:r w:rsidRPr="002B7C99">
        <w:rPr>
          <w:rFonts w:ascii="Times New Roman" w:hAnsi="Times New Roman" w:cs="Times New Roman"/>
          <w:szCs w:val="24"/>
        </w:rPr>
        <w:t xml:space="preserve"> pavement crack generative adversarial network (</w:t>
      </w:r>
      <w:r w:rsidR="00962AAD">
        <w:rPr>
          <w:rFonts w:ascii="Times New Roman" w:hAnsi="Times New Roman" w:cs="Times New Roman"/>
          <w:szCs w:val="24"/>
        </w:rPr>
        <w:t>A</w:t>
      </w:r>
      <w:r w:rsidRPr="002B7C99">
        <w:rPr>
          <w:rFonts w:ascii="Times New Roman" w:hAnsi="Times New Roman" w:cs="Times New Roman"/>
          <w:szCs w:val="24"/>
        </w:rPr>
        <w:t xml:space="preserve">PC-GAN) was designed for the pavement cracks data as an image augmentation method, which was modified and improved from a traditional deep convolutional generative adversarial network (DCGAN). Then, a novel pixel level semantic segmentation structure, Attunet, was proposed by introducing the attention module into the convolutional network work structure. Another AttuNet-min was proposed by replacing the max pooling layer and activation function in AttuNet. In order to assess the performance of </w:t>
      </w:r>
      <w:ins w:id="1" w:author="Microsoft Office User" w:date="2022-08-09T14:40:00Z">
        <w:r w:rsidR="0088567A">
          <w:rPr>
            <w:rFonts w:ascii="Times New Roman" w:hAnsi="Times New Roman" w:cs="Times New Roman"/>
            <w:szCs w:val="24"/>
          </w:rPr>
          <w:t>A</w:t>
        </w:r>
      </w:ins>
      <w:r w:rsidRPr="002B7C99">
        <w:rPr>
          <w:rFonts w:ascii="Times New Roman" w:hAnsi="Times New Roman" w:cs="Times New Roman"/>
          <w:szCs w:val="24"/>
        </w:rPr>
        <w:t>PC-GAN</w:t>
      </w:r>
      <w:r w:rsidR="000D243C">
        <w:rPr>
          <w:rFonts w:ascii="Times New Roman" w:hAnsi="Times New Roman" w:cs="Times New Roman"/>
          <w:szCs w:val="24"/>
        </w:rPr>
        <w:t xml:space="preserve"> and AttuNet</w:t>
      </w:r>
      <w:r w:rsidR="00FD1CC4">
        <w:rPr>
          <w:rFonts w:ascii="Times New Roman" w:hAnsi="Times New Roman" w:cs="Times New Roman"/>
          <w:szCs w:val="24"/>
        </w:rPr>
        <w:t xml:space="preserve"> framework</w:t>
      </w:r>
      <w:r w:rsidRPr="002B7C99">
        <w:rPr>
          <w:rFonts w:ascii="Times New Roman" w:hAnsi="Times New Roman" w:cs="Times New Roman"/>
          <w:szCs w:val="24"/>
        </w:rPr>
        <w:t xml:space="preserve">, an </w:t>
      </w:r>
      <w:r w:rsidR="000D243C">
        <w:rPr>
          <w:rFonts w:ascii="Times New Roman" w:hAnsi="Times New Roman" w:cs="Times New Roman"/>
          <w:szCs w:val="24"/>
        </w:rPr>
        <w:t xml:space="preserve">open-source dataset </w:t>
      </w:r>
      <w:r w:rsidRPr="002B7C99">
        <w:rPr>
          <w:rFonts w:ascii="Times New Roman" w:hAnsi="Times New Roman" w:cs="Times New Roman"/>
          <w:szCs w:val="24"/>
        </w:rPr>
        <w:t xml:space="preserve">DeepCrack was </w:t>
      </w:r>
      <w:r w:rsidR="000D243C">
        <w:rPr>
          <w:rFonts w:ascii="Times New Roman" w:hAnsi="Times New Roman" w:cs="Times New Roman"/>
          <w:szCs w:val="24"/>
        </w:rPr>
        <w:t xml:space="preserve">used, which only contains 300 </w:t>
      </w:r>
      <w:r w:rsidR="00FD1CC4">
        <w:rPr>
          <w:rFonts w:ascii="Times New Roman" w:hAnsi="Times New Roman" w:cs="Times New Roman"/>
          <w:szCs w:val="24"/>
        </w:rPr>
        <w:t>training</w:t>
      </w:r>
      <w:r w:rsidR="000D243C">
        <w:rPr>
          <w:rFonts w:ascii="Times New Roman" w:hAnsi="Times New Roman" w:cs="Times New Roman"/>
          <w:szCs w:val="24"/>
        </w:rPr>
        <w:t xml:space="preserve"> images. The results show that A</w:t>
      </w:r>
      <w:r w:rsidR="000D243C" w:rsidRPr="002B7C99">
        <w:rPr>
          <w:rFonts w:ascii="Times New Roman" w:hAnsi="Times New Roman" w:cs="Times New Roman"/>
          <w:szCs w:val="24"/>
        </w:rPr>
        <w:t xml:space="preserve">PC-GAN </w:t>
      </w:r>
      <w:r w:rsidR="00FD1CC4">
        <w:rPr>
          <w:rFonts w:ascii="Times New Roman" w:hAnsi="Times New Roman" w:cs="Times New Roman"/>
          <w:szCs w:val="24"/>
        </w:rPr>
        <w:t xml:space="preserve">could </w:t>
      </w:r>
      <w:r w:rsidR="000D243C" w:rsidRPr="002B7C99">
        <w:rPr>
          <w:rFonts w:ascii="Times New Roman" w:hAnsi="Times New Roman" w:cs="Times New Roman"/>
          <w:szCs w:val="24"/>
        </w:rPr>
        <w:t xml:space="preserve">produce more clear and distinct pavement images than DCGAN and more diversity than traditional </w:t>
      </w:r>
      <w:r w:rsidR="000D243C">
        <w:rPr>
          <w:rFonts w:ascii="Times New Roman" w:hAnsi="Times New Roman" w:cs="Times New Roman"/>
          <w:szCs w:val="24"/>
        </w:rPr>
        <w:t xml:space="preserve">augmentation </w:t>
      </w:r>
      <w:r w:rsidR="000D243C" w:rsidRPr="002B7C99">
        <w:rPr>
          <w:rFonts w:ascii="Times New Roman" w:hAnsi="Times New Roman" w:cs="Times New Roman"/>
          <w:szCs w:val="24"/>
        </w:rPr>
        <w:t>method.</w:t>
      </w:r>
      <w:r w:rsidR="000D243C">
        <w:rPr>
          <w:rFonts w:ascii="Times New Roman" w:hAnsi="Times New Roman" w:cs="Times New Roman"/>
          <w:szCs w:val="24"/>
        </w:rPr>
        <w:t xml:space="preserve"> </w:t>
      </w:r>
      <w:r w:rsidR="000D243C" w:rsidRPr="002B7C99">
        <w:rPr>
          <w:rFonts w:ascii="Times New Roman" w:hAnsi="Times New Roman" w:cs="Times New Roman"/>
          <w:szCs w:val="24"/>
        </w:rPr>
        <w:t xml:space="preserve">The AttuNet model with </w:t>
      </w:r>
      <w:r w:rsidR="000D243C">
        <w:rPr>
          <w:rFonts w:ascii="Times New Roman" w:hAnsi="Times New Roman" w:cs="Times New Roman"/>
          <w:szCs w:val="24"/>
        </w:rPr>
        <w:t>A</w:t>
      </w:r>
      <w:r w:rsidR="000D243C" w:rsidRPr="002B7C99">
        <w:rPr>
          <w:rFonts w:ascii="Times New Roman" w:hAnsi="Times New Roman" w:cs="Times New Roman"/>
          <w:szCs w:val="24"/>
        </w:rPr>
        <w:t xml:space="preserve">PC-GAN can </w:t>
      </w:r>
      <w:r w:rsidR="000D243C">
        <w:rPr>
          <w:rFonts w:ascii="Times New Roman" w:hAnsi="Times New Roman" w:cs="Times New Roman"/>
          <w:szCs w:val="24"/>
        </w:rPr>
        <w:t>reach</w:t>
      </w:r>
      <w:r w:rsidR="000D243C" w:rsidRPr="002B7C99">
        <w:rPr>
          <w:rFonts w:ascii="Times New Roman" w:hAnsi="Times New Roman" w:cs="Times New Roman"/>
          <w:szCs w:val="24"/>
        </w:rPr>
        <w:t xml:space="preserve"> higher </w:t>
      </w:r>
      <w:r w:rsidR="000D243C">
        <w:rPr>
          <w:rFonts w:ascii="Times New Roman" w:hAnsi="Times New Roman" w:cs="Times New Roman"/>
          <w:szCs w:val="24"/>
        </w:rPr>
        <w:t>accuracy</w:t>
      </w:r>
      <w:r w:rsidR="000D243C" w:rsidRPr="002B7C99">
        <w:rPr>
          <w:rFonts w:ascii="Times New Roman" w:hAnsi="Times New Roman" w:cs="Times New Roman"/>
          <w:szCs w:val="24"/>
        </w:rPr>
        <w:t xml:space="preserve"> in evaluation metrics than other augmentation methods. As for the segmentation model comparison, </w:t>
      </w:r>
      <w:r w:rsidR="000D243C">
        <w:rPr>
          <w:rFonts w:ascii="Times New Roman" w:hAnsi="Times New Roman" w:cs="Times New Roman"/>
          <w:szCs w:val="24"/>
        </w:rPr>
        <w:t xml:space="preserve">APC-GAN and </w:t>
      </w:r>
      <w:r w:rsidR="000D243C" w:rsidRPr="002B7C99">
        <w:rPr>
          <w:rFonts w:ascii="Times New Roman" w:hAnsi="Times New Roman" w:cs="Times New Roman"/>
          <w:szCs w:val="24"/>
        </w:rPr>
        <w:t>AttuNet</w:t>
      </w:r>
      <w:r w:rsidR="000D243C">
        <w:rPr>
          <w:rFonts w:ascii="Times New Roman" w:hAnsi="Times New Roman" w:cs="Times New Roman"/>
          <w:szCs w:val="24"/>
        </w:rPr>
        <w:t xml:space="preserve"> framework</w:t>
      </w:r>
      <w:r w:rsidR="000D243C" w:rsidRPr="002B7C99">
        <w:rPr>
          <w:rFonts w:ascii="Times New Roman" w:hAnsi="Times New Roman" w:cs="Times New Roman"/>
          <w:szCs w:val="24"/>
        </w:rPr>
        <w:t xml:space="preserve"> gain the highest value in recall, F1 score, mean Intersection over Union (mIoU) and mean pixel accuracy (mPA) among all models</w:t>
      </w:r>
      <w:r w:rsidR="000D243C">
        <w:rPr>
          <w:rFonts w:ascii="Times New Roman" w:hAnsi="Times New Roman" w:cs="Times New Roman"/>
          <w:szCs w:val="24"/>
        </w:rPr>
        <w:t xml:space="preserve"> including </w:t>
      </w:r>
      <w:r w:rsidR="000D243C" w:rsidRPr="002B7C99">
        <w:rPr>
          <w:rFonts w:ascii="Times New Roman" w:hAnsi="Times New Roman" w:cs="Times New Roman"/>
          <w:szCs w:val="24"/>
        </w:rPr>
        <w:t>U-Net, DeepLabv3, FCN and LRASPP</w:t>
      </w:r>
      <w:r w:rsidR="000D243C">
        <w:rPr>
          <w:rFonts w:ascii="Times New Roman" w:hAnsi="Times New Roman" w:cs="Times New Roman"/>
          <w:szCs w:val="24"/>
        </w:rPr>
        <w:t>,</w:t>
      </w:r>
      <w:r w:rsidR="000D243C" w:rsidRPr="002B7C99">
        <w:rPr>
          <w:rFonts w:ascii="Times New Roman" w:hAnsi="Times New Roman" w:cs="Times New Roman"/>
          <w:szCs w:val="24"/>
        </w:rPr>
        <w:t xml:space="preserve"> while the AttuNet-min gain the highest mean precision.</w:t>
      </w:r>
    </w:p>
    <w:p w14:paraId="0F5ADC99" w14:textId="77777777" w:rsidR="000D243C" w:rsidRDefault="000D243C" w:rsidP="00DC5D80">
      <w:pPr>
        <w:spacing w:after="0" w:line="240" w:lineRule="auto"/>
        <w:rPr>
          <w:rFonts w:ascii="Times New Roman" w:hAnsi="Times New Roman" w:cs="Times New Roman"/>
          <w:szCs w:val="24"/>
        </w:rPr>
      </w:pPr>
    </w:p>
    <w:p w14:paraId="53A47114" w14:textId="7A619145" w:rsidR="001B0EDB" w:rsidRPr="005617FF" w:rsidRDefault="00C86856" w:rsidP="00DE7BE7">
      <w:pPr>
        <w:spacing w:after="0" w:line="240" w:lineRule="auto"/>
        <w:rPr>
          <w:rFonts w:ascii="Times New Roman" w:hAnsi="Times New Roman" w:cs="Times New Roman"/>
          <w:b/>
          <w:color w:val="000000" w:themeColor="text1"/>
          <w:szCs w:val="24"/>
        </w:rPr>
      </w:pPr>
      <w:r w:rsidRPr="005617FF">
        <w:rPr>
          <w:rFonts w:ascii="Times New Roman" w:hAnsi="Times New Roman" w:cs="Times New Roman"/>
          <w:b/>
          <w:bCs/>
          <w:szCs w:val="24"/>
        </w:rPr>
        <w:t xml:space="preserve">Keywords: </w:t>
      </w:r>
      <w:r w:rsidR="002B7C99" w:rsidRPr="002B7C99">
        <w:rPr>
          <w:rFonts w:ascii="Times New Roman" w:hAnsi="Times New Roman" w:cs="Times New Roman"/>
          <w:szCs w:val="24"/>
        </w:rPr>
        <w:t xml:space="preserve">Crack segmentation, GAN, </w:t>
      </w:r>
      <w:r w:rsidR="00164FD6">
        <w:rPr>
          <w:rFonts w:ascii="Times New Roman" w:hAnsi="Times New Roman" w:cs="Times New Roman"/>
          <w:szCs w:val="24"/>
        </w:rPr>
        <w:t>attention module</w:t>
      </w:r>
      <w:r w:rsidR="002B7C99" w:rsidRPr="002B7C99">
        <w:rPr>
          <w:rFonts w:ascii="Times New Roman" w:hAnsi="Times New Roman" w:cs="Times New Roman"/>
          <w:szCs w:val="24"/>
        </w:rPr>
        <w:t xml:space="preserve">, deep learning </w:t>
      </w:r>
      <w:r w:rsidR="001B0EDB" w:rsidRPr="005617FF">
        <w:rPr>
          <w:rFonts w:ascii="Times New Roman" w:hAnsi="Times New Roman" w:cs="Times New Roman"/>
          <w:b/>
          <w:color w:val="000000" w:themeColor="text1"/>
          <w:szCs w:val="24"/>
        </w:rPr>
        <w:br w:type="page"/>
      </w:r>
    </w:p>
    <w:p w14:paraId="4CDA7B19" w14:textId="735B7745" w:rsidR="00C753D8" w:rsidRPr="005617FF" w:rsidRDefault="00B16E6F" w:rsidP="00DE7BE7">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lastRenderedPageBreak/>
        <w:t>INTRODUCTION</w:t>
      </w:r>
    </w:p>
    <w:p w14:paraId="3BFC89C4" w14:textId="417054A9" w:rsidR="002B7C99" w:rsidRPr="002B7C99" w:rsidRDefault="002B7C99" w:rsidP="00156522">
      <w:pPr>
        <w:spacing w:after="0" w:line="240" w:lineRule="auto"/>
        <w:ind w:firstLine="720"/>
        <w:rPr>
          <w:rFonts w:ascii="Times New Roman" w:hAnsi="Times New Roman" w:cs="Times New Roman"/>
        </w:rPr>
      </w:pPr>
      <w:r w:rsidRPr="002B7C99">
        <w:rPr>
          <w:rFonts w:ascii="Times New Roman" w:hAnsi="Times New Roman" w:cs="Times New Roman"/>
        </w:rPr>
        <w:t xml:space="preserve">Crack has become one of the primary defects in pavement, which seriously affects the service life of pavement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&lt;EndNote&gt;&lt;Cite&gt;&lt;Author&gt;Wang&lt;/Author&gt;&lt;Year&gt;2019&lt;/Year&gt;&lt;RecNum&gt;1175&lt;/RecNum&gt;&lt;DisplayText&gt;(&lt;style face="italic"&gt;1&lt;/style&gt;)&lt;/DisplayText&gt;&lt;record&gt;&lt;rec-number&gt;1175&lt;/rec-number&gt;&lt;foreign-keys&gt;&lt;key app="EN" db-id="wdzfzdxfh2vt5mer2zlvpp2trztzeezzxt5d" timestamp="1658462935" guid="0cede3e4-761f-4222-b4e7-a89cb4e332da"&gt;1175&lt;/key&gt;&lt;/foreign-keys&gt;&lt;ref-type name="Journal Article"&gt;17&lt;/ref-type&gt;&lt;contributors&gt;&lt;authors&gt;&lt;author&gt;Wang, Weixing&lt;/author&gt;&lt;author&gt;Wang, Mengfei&lt;/author&gt;&lt;author&gt;Li, Hongxia&lt;/author&gt;&lt;author&gt;Zhao, Heng&lt;/author&gt;&lt;author&gt;Wang, Kevin&lt;/author&gt;&lt;author&gt;He, Changtao&lt;/author&gt;&lt;author&gt;Wang, Jun&lt;/author&gt;&lt;author&gt;Zheng, Sifan&lt;/author&gt;&lt;author&gt;Chen, Jiabin&lt;/author&gt;&lt;/authors&gt;&lt;/contributors&gt;&lt;titles&gt;&lt;title&gt;Pavement crack image acquisition methods and crack extraction algorithms: A review&lt;/title&gt;&lt;secondary-title&gt;Journal of Traffic and Transportation Engineering (English Edition)&lt;/secondary-title&gt;&lt;/titles&gt;&lt;periodical&gt;&lt;full-title&gt;Journal of Traffic and Transportation Engineering (English Edition)&lt;/full-title&gt;&lt;/periodical&gt;&lt;pages&gt;535-556&lt;/pages&gt;&lt;volume&gt;6&lt;/volume&gt;&lt;number&gt;6&lt;/number&gt;&lt;dates&gt;&lt;year&gt;2019&lt;/year&gt;&lt;/dates&gt;&lt;isbn&gt;2095-7564&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The traditional crack detection methods like counting cracks manually are labor-intensive and time-consuming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&lt;EndNote&gt;&lt;Cite&gt;&lt;Author&gt;Yu&lt;/Author&gt;&lt;Year&gt;2021&lt;/Year&gt;&lt;RecNum&gt;1176&lt;/RecNum&gt;&lt;DisplayText&gt;(&lt;style face="italic"&gt;2&lt;/style&gt;)&lt;/DisplayText&gt;&lt;record&gt;&lt;rec-number&gt;1176&lt;/rec-number&gt;&lt;foreign-keys&gt;&lt;key app="EN" db-id="wdzfzdxfh2vt5mer2zlvpp2trztzeezzxt5d" timestamp="1658462980" guid="7e727a3c-e42a-4e1a-b55d-15287f974376"&gt;1176&lt;/key&gt;&lt;/foreign-keys&gt;&lt;ref-type name="Journal Article"&gt;17&lt;/ref-type&gt;&lt;contributors&gt;&lt;authors&gt;&lt;author&gt;Yu, Yang&lt;/author&gt;&lt;author&gt;Rashidi, Maria&lt;/author&gt;&lt;author&gt;Samali, Bijan&lt;/author&gt;&lt;author&gt;Yousefi, Amir M&lt;/author&gt;&lt;author&gt;Wang, Weiqiang&lt;/author&gt;&lt;/authors&gt;&lt;/contributors&gt;&lt;titles&gt;&lt;title&gt;Multi-image-feature-based hierarchical concrete crack identification framework using optimized SVM multi-classifiers and D–S fusion algorithm for bridge structures&lt;/title&gt;&lt;secondary-title&gt;Remote Sensing&lt;/secondary-title&gt;&lt;/titles&gt;&lt;periodical&gt;&lt;full-title&gt;Remote Sensing&lt;/full-title&gt;&lt;/periodical&gt;&lt;pages&gt;240&lt;/pages&gt;&lt;volume&gt;13&lt;/volume&gt;&lt;number&gt;2&lt;/number&gt;&lt;dates&gt;&lt;year&gt;2021&lt;/year&gt;&lt;/dates&gt;&lt;isbn&gt;2072-4292&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2</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The automation of crack detection and segmentation has become the focus of research in civil engineering and highway agencies</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&lt;EndNote&gt;&lt;Cite&gt;&lt;Author&gt;Wang&lt;/Author&gt;&lt;Year&gt;2020&lt;/Year&gt;&lt;RecNum&gt;1194&lt;/RecNum&gt;&lt;DisplayText&gt;(&lt;style face="italic"&gt;3&lt;/style&gt;)&lt;/DisplayText&gt;&lt;record&gt;&lt;rec-number&gt;1194&lt;/rec-number&gt;&lt;foreign-keys&gt;&lt;key app="EN" db-id="wdzfzdxfh2vt5mer2zlvpp2trztzeezzxt5d" timestamp="1658872503" guid="f7879d9e-63b3-41e8-adec-d65444eab06c"&gt;1194&lt;/key&gt;&lt;/foreign-keys&gt;&lt;ref-type name="Journal Article"&gt;17&lt;/ref-type&gt;&lt;contributors&gt;&lt;authors&gt;&lt;author&gt;Wang, Wenjun&lt;/author&gt;&lt;author&gt;Su, Chao&lt;/author&gt;&lt;/authors&gt;&lt;/contributors&gt;&lt;titles&gt;&lt;title&gt;Convolutional neural network-based pavement crack segmentation using pyramid attention network&lt;/title&gt;&lt;secondary-title&gt;IEEE Access&lt;/secondary-title&gt;&lt;/titles&gt;&lt;periodical&gt;&lt;full-title&gt;Ieee Access&lt;/full-title&gt;&lt;/periodical&gt;&lt;pages&gt;206548-206558&lt;/pages&gt;&lt;volume&gt;8&lt;/volume&gt;&lt;dates&gt;&lt;year&gt;2020&lt;/year&gt;&lt;/dates&gt;&lt;isbn&gt;2169-3536&lt;/isbn&gt;&lt;urls&gt;&lt;/urls&gt;&lt;/record&gt;&lt;/Cite&gt;&lt;/EndNote&gt;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3</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Researchers have proposed a series of automated detection methods in pavement cracks detection. Image processing and machine learning are common and traditional methods in crack detection and extraction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&lt;EndNote&gt;&lt;Cite&gt;&lt;Author&gt;Lin&lt;/Author&gt;&lt;Year&gt;2019&lt;/Year&gt;&lt;RecNum&gt;1177&lt;/RecNum&gt;&lt;DisplayText&gt;(&lt;style face="italic"&gt;4; 5&lt;/style&gt;)&lt;/DisplayText&gt;&lt;record&gt;&lt;rec-number&gt;1177&lt;/rec-number&gt;&lt;foreign-keys&gt;&lt;key app="EN" db-id="wdzfzdxfh2vt5mer2zlvpp2trztzeezzxt5d" timestamp="1658463045" guid="36e19abe-a960-45ef-a2b1-03e7b44a9389"&gt;1177&lt;/key&gt;&lt;/foreign-keys&gt;&lt;ref-type name="Journal Article"&gt;17&lt;/ref-type&gt;&lt;contributors&gt;&lt;authors&gt;&lt;author&gt;Lin, Weiguo&lt;/author&gt;&lt;author&gt;Sun, Yichao&lt;/author&gt;&lt;author&gt;Yang, Qiaoning&lt;/author&gt;&lt;author&gt;Lin, Yaru&lt;/author&gt;&lt;/authors&gt;&lt;/contributors&gt;&lt;titles&gt;&lt;title&gt;Real-time comprehensive image processing system for detecting concrete bridges crack&lt;/title&gt;&lt;secondary-title&gt;Computers and Concrete, An International Journal&lt;/secondary-title&gt;&lt;/titles&gt;&lt;periodical&gt;&lt;full-title&gt;Computers and Concrete, An International Journal&lt;/full-title&gt;&lt;/periodical&gt;&lt;pages&gt;445-457&lt;/pages&gt;&lt;volume&gt;23&lt;/volume&gt;&lt;number&gt;6&lt;/number&gt;&lt;dates&gt;&lt;year&gt;2019&lt;/year&gt;&lt;/dates&gt;&lt;urls&gt;&lt;/urls&gt;&lt;/record&gt;&lt;/Cite&gt;&lt;Cite&gt;&lt;Author&gt;Cao&lt;/Author&gt;&lt;Year&gt;2020&lt;/Year&gt;&lt;RecNum&gt;1178&lt;/RecNum&gt;&lt;record&gt;&lt;rec-number&gt;1178&lt;/rec-number&gt;&lt;foreign-keys&gt;&lt;key app="EN" db-id="wdzfzdxfh2vt5mer2zlvpp2trztzeezzxt5d" timestamp="1658463090" guid="ebfd0198-b658-4b29-a16f-20d4fba8e543"&gt;1178&lt;/key&gt;&lt;/foreign-keys&gt;&lt;ref-type name="Journal Article"&gt;17&lt;/ref-type&gt;&lt;contributors&gt;&lt;authors&gt;&lt;author&gt;Cao, Wenming&lt;/author&gt;&lt;author&gt;Liu, Qifan&lt;/author&gt;&lt;author&gt;He, Zhiquan&lt;/author&gt;&lt;/authors&gt;&lt;/contributors&gt;&lt;titles&gt;&lt;title&gt;Review of pavement defect detection methods&lt;/title&gt;&lt;secondary-title&gt;Ieee Access&lt;/secondary-title&gt;&lt;/titles&gt;&lt;periodical&gt;&lt;full-title&gt;Ieee Access&lt;/full-title&gt;&lt;/periodical&gt;&lt;pages&gt;14531-14544&lt;/pages&gt;&lt;volume&gt;8&lt;/volume&gt;&lt;dates&gt;&lt;year&gt;2020&lt;/year&gt;&lt;/dates&gt;&lt;isbn&gt;2169-3536&lt;/isbn&gt;&lt;urls&gt;&lt;/urls&gt;&lt;/record&gt;&lt;/Cite&gt;&lt;/EndNote&gt;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4; 5</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The main idea</w:t>
      </w:r>
      <w:r w:rsidR="00156522">
        <w:rPr>
          <w:rFonts w:ascii="Times New Roman" w:hAnsi="Times New Roman" w:cs="Times New Roman"/>
        </w:rPr>
        <w:t xml:space="preserve"> of popular machine learning-based crack inspection methods</w:t>
      </w:r>
      <w:r w:rsidRPr="002B7C99">
        <w:rPr>
          <w:rFonts w:ascii="Times New Roman" w:hAnsi="Times New Roman" w:cs="Times New Roman"/>
        </w:rPr>
        <w:t xml:space="preserve"> is to learn and summarize the characteristics of crack and then build a model to make predictions</w:t>
      </w:r>
      <w:r w:rsidR="00156522">
        <w:rPr>
          <w:rFonts w:ascii="Times New Roman" w:hAnsi="Times New Roman" w:cs="Times New Roman"/>
        </w:rPr>
        <w:t>.</w:t>
      </w:r>
      <w:r w:rsidRPr="002B7C99">
        <w:rPr>
          <w:rFonts w:ascii="Times New Roman" w:hAnsi="Times New Roman" w:cs="Times New Roman"/>
        </w:rPr>
        <w:t xml:space="preserve"> Support Vector Machine (SVM)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&lt;EndNote&gt;&lt;Cite&gt;&lt;Author&gt;Chen&lt;/Author&gt;&lt;Year&gt;2021&lt;/Year&gt;&lt;RecNum&gt;1179&lt;/RecNum&gt;&lt;DisplayText&gt;(&lt;style face="italic"&gt;6&lt;/style&gt;)&lt;/DisplayText&gt;&lt;record&gt;&lt;rec-number&gt;1179&lt;/rec-number&gt;&lt;foreign-keys&gt;&lt;key app="EN" db-id="wdzfzdxfh2vt5mer2zlvpp2trztzeezzxt5d" timestamp="1658463135" guid="e6deed91-a852-4451-beac-e85fc2aff381"&gt;1179&lt;/key&gt;&lt;/foreign-keys&gt;&lt;ref-type name="Journal Article"&gt;17&lt;/ref-type&gt;&lt;contributors&gt;&lt;authors&gt;&lt;author&gt;Chen, Cheng&lt;/author&gt;&lt;author&gt;Seo, Hyungjoon&lt;/author&gt;&lt;author&gt;Jun, Chang Hyun&lt;/author&gt;&lt;author&gt;Zhao, Y&lt;/author&gt;&lt;/authors&gt;&lt;/contributors&gt;&lt;titles&gt;&lt;title&gt;Pavement crack detection and classification based on fusion feature of LBP and PCA with SVM&lt;/title&gt;&lt;secondary-title&gt;International Journal of Pavement Engineering&lt;/secondary-title&gt;&lt;/titles&gt;&lt;periodical&gt;&lt;full-title&gt;International Journal of Pavement Engineering&lt;/full-title&gt;&lt;/periodical&gt;&lt;pages&gt;1-10&lt;/pages&gt;&lt;dates&gt;&lt;year&gt;2021&lt;/year&gt;&lt;/dates&gt;&lt;isbn&gt;1029-8436&lt;/isbn&gt;&lt;urls&gt;&lt;/urls&gt;&lt;/record&gt;&lt;/Cite&gt;&lt;/EndNote&gt;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6</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and K-means algorithm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&lt;EndNote&gt;&lt;Cite&gt;&lt;Author&gt;Huyan&lt;/Author&gt;&lt;Year&gt;2020&lt;/Year&gt;&lt;RecNum&gt;1180&lt;/RecNum&gt;&lt;DisplayText&gt;(&lt;style face="italic"&gt;7&lt;/style&gt;)&lt;/DisplayText&gt;&lt;record&gt;&lt;rec-number&gt;1180&lt;/rec-number&gt;&lt;foreign-keys&gt;&lt;key app="EN" db-id="wdzfzdxfh2vt5mer2zlvpp2trztzeezzxt5d" timestamp="1658463179" guid="1631d248-47bc-4713-ae63-097bc0b4eca7"&gt;1180&lt;/key&gt;&lt;/foreign-keys&gt;&lt;ref-type name="Journal Article"&gt;17&lt;/ref-type&gt;&lt;contributors&gt;&lt;authors&gt;&lt;author&gt;Huyan, Ju&lt;/author&gt;&lt;author&gt;Li, Wei&lt;/author&gt;&lt;author&gt;Tighe, Susan&lt;/author&gt;&lt;author&gt;Deng, Ranran&lt;/author&gt;&lt;author&gt;Yan, Shuai&lt;/author&gt;&lt;/authors&gt;&lt;/contributors&gt;&lt;titles&gt;&lt;title&gt;Illumination compensation model with k-means algorithm for detection of pavement surface cracks with shadow&lt;/title&gt;&lt;secondary-title&gt;Journal of Computing in Civil Engineering&lt;/secondary-title&gt;&lt;/titles&gt;&lt;periodical&gt;&lt;full-title&gt;Journal of Computing in Civil Engineering&lt;/full-title&gt;&lt;/periodical&gt;&lt;pages&gt;04019049&lt;/pages&gt;&lt;volume&gt;34&lt;/volume&gt;&lt;number&gt;1&lt;/number&gt;&lt;dates&gt;&lt;year&gt;2020&lt;/year&gt;&lt;/dates&gt;&lt;isbn&gt;0887-3801&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7</w:t>
      </w:r>
      <w:r w:rsidR="00877EA1">
        <w:rPr>
          <w:rFonts w:ascii="Times New Roman" w:hAnsi="Times New Roman" w:cs="Times New Roman"/>
          <w:noProof/>
        </w:rPr>
        <w:t>)</w:t>
      </w:r>
      <w:r w:rsidRPr="002B7C99">
        <w:rPr>
          <w:rFonts w:ascii="Times New Roman" w:hAnsi="Times New Roman" w:cs="Times New Roman"/>
        </w:rPr>
        <w:fldChar w:fldCharType="end"/>
      </w:r>
      <w:r w:rsidR="00156522">
        <w:rPr>
          <w:rFonts w:ascii="Times New Roman" w:hAnsi="Times New Roman" w:cs="Times New Roman"/>
        </w:rPr>
        <w:t xml:space="preserve"> </w:t>
      </w:r>
      <w:r w:rsidRPr="002B7C99">
        <w:rPr>
          <w:rFonts w:ascii="Times New Roman" w:hAnsi="Times New Roman" w:cs="Times New Roman"/>
        </w:rPr>
        <w:t xml:space="preserve">have already been used in the classification and segmentation of crack images. A crack detection approach based on Local Binary Patterns (LBP) with SVM was proposed by Cheng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&lt;EndNote&gt;&lt;Cite&gt;&lt;Author&gt;Chen&lt;/Author&gt;&lt;Year&gt;2021&lt;/Year&gt;&lt;RecNum&gt;1181&lt;/RecNum&gt;&lt;DisplayText&gt;(&lt;style face="italic"&gt;6&lt;/style&gt;)&lt;/DisplayText&gt;&lt;record&gt;&lt;rec-number&gt;1181&lt;/rec-number&gt;&lt;foreign-keys&gt;&lt;key app="EN" db-id="wdzfzdxfh2vt5mer2zlvpp2trztzeezzxt5d" timestamp="1658463225" guid="0e735d7f-3c13-4b54-b40f-c8201fd0b9b5"&gt;1181&lt;/key&gt;&lt;/foreign-keys&gt;&lt;ref-type name="Journal Article"&gt;17&lt;/ref-type&gt;&lt;contributors&gt;&lt;authors&gt;&lt;author&gt;Chen, Cheng&lt;/author&gt;&lt;author&gt;Seo, Hyungjoon&lt;/author&gt;&lt;author&gt;Jun, Chang Hyun&lt;/author&gt;&lt;author&gt;Zhao, Y&lt;/author&gt;&lt;/authors&gt;&lt;/contributors&gt;&lt;titles&gt;&lt;title&gt;Pavement crack detection and classification based on fusion feature of LBP and PCA with SVM&lt;/title&gt;&lt;secondary-title&gt;International Journal of Pavement Engineering&lt;/secondary-title&gt;&lt;/titles&gt;&lt;periodical&gt;&lt;full-title&gt;International Journal of Pavement Engineering&lt;/full-title&gt;&lt;/periodical&gt;&lt;pages&gt;1-10&lt;/pages&gt;&lt;dates&gt;&lt;year&gt;2021&lt;/year&gt;&lt;/dates&gt;&lt;isbn&gt;1029-8436&lt;/isbn&gt;&lt;urls&gt;&lt;/urls&gt;&lt;/record&gt;&lt;/Cite&gt;&lt;/EndNote&gt;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6</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which can extract the LBP feature of cracks and make a segmentation from each frame of the video taken from the road. Ai, D. et al.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&lt;EndNote&gt;&lt;Cite&gt;&lt;Author&gt;Ai&lt;/Author&gt;&lt;Year&gt;2018&lt;/Year&gt;&lt;RecNum&gt;1182&lt;/RecNum&gt;&lt;DisplayText&gt;(&lt;style face="italic"&gt;8&lt;/style&gt;)&lt;/DisplayText&gt;&lt;record&gt;&lt;rec-number&gt;1182&lt;/rec-number&gt;&lt;foreign-keys&gt;&lt;key app="EN" db-id="wdzfzdxfh2vt5mer2zlvpp2trztzeezzxt5d" timestamp="1658463276" guid="1570e060-c4bb-4e1d-aa61-c58d21d334b3"&gt;1182&lt;/key&gt;&lt;/foreign-keys&gt;&lt;ref-type name="Journal Article"&gt;17&lt;/ref-type&gt;&lt;contributors&gt;&lt;authors&gt;&lt;author&gt;Ai, Dihao&lt;/author&gt;&lt;author&gt;Jiang, Guiyuan&lt;/author&gt;&lt;author&gt;Kei, Lam Siew&lt;/author&gt;&lt;author&gt;Li, Chengwu&lt;/author&gt;&lt;/authors&gt;&lt;/contributors&gt;&lt;titles&gt;&lt;title&gt;Automatic pixel-level pavement crack detection using information of multi-scale neighborhoods&lt;/title&gt;&lt;secondary-title&gt;IEEE Access&lt;/secondary-title&gt;&lt;/titles&gt;&lt;periodical&gt;&lt;full-title&gt;Ieee Access&lt;/full-title&gt;&lt;/periodical&gt;&lt;pages&gt;24452-24463&lt;/pages&gt;&lt;volume&gt;6&lt;/volume&gt;&lt;dates&gt;&lt;year&gt;2018&lt;/year&gt;&lt;/dates&gt;&lt;isbn&gt;2169-3536&lt;/isbn&gt;&lt;urls&gt;&lt;/urls&gt;&lt;/record&gt;&lt;/Cite&gt;&lt;/EndNote&gt;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8</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used multi-neighborhood information to segment cracks and resulted with the F1 score of 0.8. The accuracy of the algorithm proposed by </w:t>
      </w:r>
      <w:proofErr w:type="spellStart"/>
      <w:r w:rsidRPr="002B7C99">
        <w:rPr>
          <w:rFonts w:ascii="Times New Roman" w:hAnsi="Times New Roman" w:cs="Times New Roman"/>
        </w:rPr>
        <w:t>Kaddah</w:t>
      </w:r>
      <w:proofErr w:type="spellEnd"/>
      <w:r w:rsidRPr="002B7C99">
        <w:rPr>
          <w:rFonts w:ascii="Times New Roman" w:hAnsi="Times New Roman" w:cs="Times New Roman"/>
        </w:rPr>
        <w:t xml:space="preserve">, W. et al.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&lt;EndNote&gt;&lt;Cite&gt;&lt;Author&gt;Kaddah&lt;/Author&gt;&lt;Year&gt;2019&lt;/Year&gt;&lt;RecNum&gt;1183&lt;/RecNum&gt;&lt;DisplayText&gt;(&lt;style face="italic"&gt;9&lt;/style&gt;)&lt;/DisplayText&gt;&lt;record&gt;&lt;rec-number&gt;1183&lt;/rec-number&gt;&lt;foreign-keys&gt;&lt;key app="EN" db-id="wdzfzdxfh2vt5mer2zlvpp2trztzeezzxt5d" timestamp="1658463316" guid="cc74e9b5-51a3-4d74-93e0-af22dfe3321e"&gt;1183&lt;/key&gt;&lt;/foreign-keys&gt;&lt;ref-type name="Journal Article"&gt;17&lt;/ref-type&gt;&lt;contributors&gt;&lt;authors&gt;&lt;author&gt;Kaddah, Wissam&lt;/author&gt;&lt;author&gt;Elbouz, Marwa&lt;/author&gt;&lt;author&gt;Ouerhani, Yousri&lt;/author&gt;&lt;author&gt;Baltazart, Vincent&lt;/author&gt;&lt;author&gt;Desthieux, Marc&lt;/author&gt;&lt;author&gt;Alfalou, Ayman&lt;/author&gt;&lt;/authors&gt;&lt;/contributors&gt;&lt;titles&gt;&lt;title&gt;Optimized minimal path selection (OMPS) method for automatic and unsupervised crack segmentation within two-dimensional pavement images&lt;/title&gt;&lt;secondary-title&gt;The Visual Computer&lt;/secondary-title&gt;&lt;/titles&gt;&lt;periodical&gt;&lt;full-title&gt;The Visual Computer&lt;/full-title&gt;&lt;/periodical&gt;&lt;pages&gt;1293-1309&lt;/pages&gt;&lt;volume&gt;35&lt;/volume&gt;&lt;number&gt;9&lt;/number&gt;&lt;dates&gt;&lt;year&gt;2019&lt;/year&gt;&lt;/dates&gt;&lt;isbn&gt;1432-2315&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9</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is about 75%, which is based on the improved minimum path method, an image processing method, to segment pavement cracks. </w:t>
      </w:r>
    </w:p>
    <w:p w14:paraId="7E61C803" w14:textId="53AF34A4" w:rsidR="002B7C99" w:rsidRPr="002B7C99" w:rsidRDefault="002B7C99" w:rsidP="00156522">
      <w:pPr>
        <w:spacing w:after="0" w:line="240" w:lineRule="auto"/>
        <w:ind w:firstLine="720"/>
        <w:rPr>
          <w:rFonts w:ascii="Times New Roman" w:hAnsi="Times New Roman" w:cs="Times New Roman"/>
        </w:rPr>
      </w:pPr>
      <w:r w:rsidRPr="002B7C99">
        <w:rPr>
          <w:rFonts w:ascii="Times New Roman" w:hAnsi="Times New Roman" w:cs="Times New Roman"/>
        </w:rPr>
        <w:t xml:space="preserve">However, image processing and traditional machine learning </w:t>
      </w:r>
      <w:r w:rsidR="00CC2C48">
        <w:rPr>
          <w:rFonts w:ascii="Times New Roman" w:hAnsi="Times New Roman" w:cs="Times New Roman"/>
        </w:rPr>
        <w:t>are</w:t>
      </w:r>
      <w:r w:rsidRPr="002B7C99">
        <w:rPr>
          <w:rFonts w:ascii="Times New Roman" w:hAnsi="Times New Roman" w:cs="Times New Roman"/>
        </w:rPr>
        <w:t xml:space="preserve"> heavily depend</w:t>
      </w:r>
      <w:r w:rsidR="00CC2C48">
        <w:rPr>
          <w:rFonts w:ascii="Times New Roman" w:hAnsi="Times New Roman" w:cs="Times New Roman"/>
        </w:rPr>
        <w:t>ent</w:t>
      </w:r>
      <w:r w:rsidRPr="002B7C99">
        <w:rPr>
          <w:rFonts w:ascii="Times New Roman" w:hAnsi="Times New Roman" w:cs="Times New Roman"/>
        </w:rPr>
        <w:t xml:space="preserve"> on an engineer’s knowledge, </w:t>
      </w:r>
      <w:r w:rsidR="00CC2C48">
        <w:rPr>
          <w:rFonts w:ascii="Times New Roman" w:hAnsi="Times New Roman" w:cs="Times New Roman"/>
        </w:rPr>
        <w:t xml:space="preserve">which </w:t>
      </w:r>
      <w:r w:rsidRPr="002B7C99">
        <w:rPr>
          <w:rFonts w:ascii="Times New Roman" w:hAnsi="Times New Roman" w:cs="Times New Roman"/>
        </w:rPr>
        <w:t xml:space="preserve">may limit the overall performance. Deep learning is becoming one of the most advanced pixel-level target detection methods in road condition inspection as it </w:t>
      </w:r>
      <w:r w:rsidRPr="002B7C99">
        <w:rPr>
          <w:rFonts w:ascii="Times New Roman" w:eastAsiaTheme="minorHAnsi" w:hAnsi="Times New Roman" w:cs="Times New Roman"/>
        </w:rPr>
        <w:t>learns from large-scale data and requires little human involvement during training</w:t>
      </w:r>
      <w:r w:rsidRPr="002B7C99">
        <w:rPr>
          <w:rFonts w:ascii="Times New Roman" w:hAnsi="Times New Roman" w:cs="Times New Roman"/>
        </w:rPr>
        <w:t xml:space="preserve">. Convolution Neural Network (CNN), a deep learning method, has been gradually utilized in road crack detection and segmentation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&lt;EndNote&gt;&lt;Cite&gt;&lt;Author&gt;Chen&lt;/Author&gt;&lt;Year&gt;2021&lt;/Year&gt;&lt;RecNum&gt;1184&lt;/RecNum&gt;&lt;DisplayText&gt;(&lt;style face="italic"&gt;10; 11&lt;/style&gt;)&lt;/DisplayText&gt;&lt;record&gt;&lt;rec-number&gt;1184&lt;/rec-number&gt;&lt;foreign-keys&gt;&lt;key app="EN" db-id="wdzfzdxfh2vt5mer2zlvpp2trztzeezzxt5d" timestamp="1658463366" guid="b55b9e49-48f8-42b0-a886-ebb4c0a18f76"&gt;1184&lt;/key&gt;&lt;/foreign-keys&gt;&lt;ref-type name="Journal Article"&gt;17&lt;/ref-type&gt;&lt;contributors&gt;&lt;authors&gt;&lt;author&gt;Chen, Cheng&lt;/author&gt;&lt;author&gt;Seo, Hyungjoon&lt;/author&gt;&lt;author&gt;Zhao, Yang&lt;/author&gt;&lt;/authors&gt;&lt;/contributors&gt;&lt;titles&gt;&lt;title&gt;A novel pavement transverse cracks detection model using WT-CNN and STFT-CNN for smartphone data analysis&lt;/title&gt;&lt;secondary-title&gt;International Journal of Pavement Engineering&lt;/secondary-title&gt;&lt;/titles&gt;&lt;periodical&gt;&lt;full-title&gt;International Journal of Pavement Engineering&lt;/full-title&gt;&lt;/periodical&gt;&lt;pages&gt;1-13&lt;/pages&gt;&lt;dates&gt;&lt;year&gt;2021&lt;/year&gt;&lt;/dates&gt;&lt;isbn&gt;1029-8436&lt;/isbn&gt;&lt;urls&gt;&lt;/urls&gt;&lt;/record&gt;&lt;/Cite&gt;&lt;Cite&gt;&lt;Author&gt;Lau&lt;/Author&gt;&lt;Year&gt;2020&lt;/Year&gt;&lt;RecNum&gt;1185&lt;/RecNum&gt;&lt;record&gt;&lt;rec-number&gt;1185&lt;/rec-number&gt;&lt;foreign-keys&gt;&lt;key app="EN" db-id="wdzfzdxfh2vt5mer2zlvpp2trztzeezzxt5d" timestamp="1658463402" guid="b772a7fb-3fd6-406b-b214-6f8f6f32744f"&gt;1185&lt;/key&gt;&lt;/foreign-keys&gt;&lt;ref-type name="Journal Article"&gt;17&lt;/ref-type&gt;&lt;contributors&gt;&lt;authors&gt;&lt;author&gt;Lau, Stephen LH&lt;/author&gt;&lt;author&gt;Chong, Edwin KP&lt;/author&gt;&lt;author&gt;Yang, Xu&lt;/author&gt;&lt;author&gt;Wang, Xin&lt;/author&gt;&lt;/authors&gt;&lt;/contributors&gt;&lt;titles&gt;&lt;title&gt;Automated pavement crack segmentation using u-net-based convolutional neural network&lt;/title&gt;&lt;secondary-title&gt;IEEE Access&lt;/secondary-title&gt;&lt;/titles&gt;&lt;periodical&gt;&lt;full-title&gt;Ieee Access&lt;/full-title&gt;&lt;/periodical&gt;&lt;pages&gt;114892-114899&lt;/pages&gt;&lt;volume&gt;8&lt;/volume&gt;&lt;dates&gt;&lt;year&gt;2020&lt;/year&gt;&lt;/dates&gt;&lt;isbn&gt;2169-3536&lt;/isbn&gt;&lt;urls&gt;&lt;/urls&gt;&lt;/record&gt;&lt;/Cite&gt;&lt;/EndNote&gt;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10; 11</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For example, Bang, S et al.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&lt;EndNote&gt;&lt;Cite&gt;&lt;Author&gt;Bang&lt;/Author&gt;&lt;Year&gt;2019&lt;/Year&gt;&lt;RecNum&gt;1186&lt;/RecNum&gt;&lt;DisplayText&gt;(&lt;style face="italic"&gt;12&lt;/style&gt;)&lt;/DisplayText&gt;&lt;record&gt;&lt;rec-number&gt;1186&lt;/rec-number&gt;&lt;foreign-keys&gt;&lt;key app="EN" db-id="wdzfzdxfh2vt5mer2zlvpp2trztzeezzxt5d" timestamp="1658463446" guid="7e56de13-e503-4736-a5a5-9dce00b44544"&gt;1186&lt;/key&gt;&lt;/foreign-keys&gt;&lt;ref-type name="Journal Article"&gt;17&lt;/ref-type&gt;&lt;contributors&gt;&lt;authors&gt;&lt;author&gt;Bang, Seongdeok&lt;/author&gt;&lt;author&gt;Park, Somin&lt;/author&gt;&lt;author&gt;Kim, Hongjo&lt;/author&gt;&lt;author&gt;Kim, Hyoungkwan&lt;/author&gt;&lt;/authors&gt;&lt;/contributors&gt;&lt;titles&gt;&lt;title&gt;Encoder–decoder network for pixel‐level road crack detection in black‐box images&lt;/title&gt;&lt;secondary-title&gt;Computer‐Aided Civil and Infrastructure Engineering&lt;/secondary-title&gt;&lt;/titles&gt;&lt;periodical&gt;&lt;full-title&gt;Computer‐Aided Civil and Infrastructure Engineering&lt;/full-title&gt;&lt;/periodical&gt;&lt;pages&gt;713-727&lt;/pages&gt;&lt;volume&gt;34&lt;/volume&gt;&lt;number&gt;8&lt;/number&gt;&lt;dates&gt;&lt;year&gt;2019&lt;/year&gt;&lt;/dates&gt;&lt;isbn&gt;1093-9687&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12</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used ResNet-152 to classify cracks and got the results as Precision of 77.68% and Recall of 71.98%. Cao Vu dung et al.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&lt;EndNote&gt;&lt;Cite&gt;&lt;Author&gt;Dung&lt;/Author&gt;&lt;Year&gt;2019&lt;/Year&gt;&lt;RecNum&gt;1187&lt;/RecNum&gt;&lt;DisplayText&gt;(&lt;style face="italic"&gt;13&lt;/style&gt;)&lt;/DisplayText&gt;&lt;record&gt;&lt;rec-number&gt;1187&lt;/rec-number&gt;&lt;foreign-keys&gt;&lt;key app="EN" db-id="wdzfzdxfh2vt5mer2zlvpp2trztzeezzxt5d" timestamp="1658463485" guid="6e33cc4b-f65c-4227-97af-90b1a990158a"&gt;1187&lt;/key&gt;&lt;/foreign-keys&gt;&lt;ref-type name="Journal Article"&gt;17&lt;/ref-type&gt;&lt;contributors&gt;&lt;authors&gt;&lt;author&gt;Dung, Cao Vu&lt;/author&gt;&lt;/authors&gt;&lt;/contributors&gt;&lt;titles&gt;&lt;title&gt;Autonomous concrete crack detection using deep fully convolutional neural network&lt;/title&gt;&lt;secondary-title&gt;Automation in Construction&lt;/secondary-title&gt;&lt;/titles&gt;&lt;periodical&gt;&lt;full-title&gt;Automation in Construction&lt;/full-title&gt;&lt;/periodical&gt;&lt;pages&gt;52-58&lt;/pages&gt;&lt;volume&gt;99&lt;/volume&gt;&lt;dates&gt;&lt;year&gt;2019&lt;/year&gt;&lt;/dates&gt;&lt;isbn&gt;0926-5805&lt;/isbn&gt;&lt;urls&gt;&lt;/urls&gt;&lt;/record&gt;&lt;/Cite&gt;&lt;/EndNote&gt;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13</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used Full Convolution Neural Network (FCN) to detect and segment cracks and got an average accuracy of 90%. </w:t>
      </w:r>
      <w:proofErr w:type="spellStart"/>
      <w:r w:rsidRPr="002B7C99">
        <w:rPr>
          <w:rFonts w:ascii="Times New Roman" w:hAnsi="Times New Roman" w:cs="Times New Roman"/>
        </w:rPr>
        <w:t>Yahui</w:t>
      </w:r>
      <w:proofErr w:type="spellEnd"/>
      <w:r w:rsidRPr="002B7C99">
        <w:rPr>
          <w:rFonts w:ascii="Times New Roman" w:hAnsi="Times New Roman" w:cs="Times New Roman"/>
        </w:rPr>
        <w:t xml:space="preserve"> Liu</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&lt;EndNote&gt;&lt;Cite&gt;&lt;Author&gt;Liu&lt;/Author&gt;&lt;Year&gt;2019&lt;/Year&gt;&lt;RecNum&gt;1195&lt;/RecNum&gt;&lt;DisplayText&gt;(&lt;style face="italic"&gt;14&lt;/style&gt;)&lt;/DisplayText&gt;&lt;record&gt;&lt;rec-number&gt;1195&lt;/rec-number&gt;&lt;foreign-keys&gt;&lt;key app="EN" db-id="wdzfzdxfh2vt5mer2zlvpp2trztzeezzxt5d" timestamp="1658873476" guid="7f9be4a7-540a-4677-a57e-a74c6d5260e7"&gt;1195&lt;/key&gt;&lt;/foreign-keys&gt;&lt;ref-type name="Journal Article"&gt;17&lt;/ref-type&gt;&lt;contributors&gt;&lt;authors&gt;&lt;author&gt;Liu, Yahui&lt;/author&gt;&lt;author&gt;Yao, Jian&lt;/author&gt;&lt;author&gt;Lu, Xiaohu&lt;/author&gt;&lt;author&gt;Xie, Renping&lt;/author&gt;&lt;author&gt;Li, Li&lt;/author&gt;&lt;/authors&gt;&lt;/contributors&gt;&lt;titles&gt;&lt;title&gt;DeepCrack: A deep hierarchical feature learning architecture for crack segmentation&lt;/title&gt;&lt;secondary-title&gt;Neurocomputing&lt;/secondary-title&gt;&lt;/titles&gt;&lt;periodical&gt;&lt;full-title&gt;Neurocomputing&lt;/full-title&gt;&lt;/periodical&gt;&lt;pages&gt;139-153&lt;/pages&gt;&lt;volume&gt;338&lt;/volume&gt;&lt;dates&gt;&lt;year&gt;2019&lt;/year&gt;&lt;/dates&gt;&lt;isbn&gt;0925-2312&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14</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proposed a DeepCrack dataset for crack segmentation, and six DeepCrack Structures which was mainly consisted of the </w:t>
      </w:r>
      <w:proofErr w:type="spellStart"/>
      <w:r w:rsidRPr="002B7C99">
        <w:rPr>
          <w:rFonts w:ascii="Times New Roman" w:hAnsi="Times New Roman" w:cs="Times New Roman"/>
        </w:rPr>
        <w:t>extened</w:t>
      </w:r>
      <w:proofErr w:type="spellEnd"/>
      <w:r w:rsidRPr="002B7C99">
        <w:rPr>
          <w:rFonts w:ascii="Times New Roman" w:hAnsi="Times New Roman" w:cs="Times New Roman"/>
        </w:rPr>
        <w:t xml:space="preserve"> FCN and the Deeply-Supervised Nets (DSN), and it showed a comparable result when compared with typical segmenting methods like </w:t>
      </w:r>
      <w:proofErr w:type="spellStart"/>
      <w:r w:rsidRPr="002B7C99">
        <w:rPr>
          <w:rFonts w:ascii="Times New Roman" w:hAnsi="Times New Roman" w:cs="Times New Roman"/>
        </w:rPr>
        <w:t>AutoCrack</w:t>
      </w:r>
      <w:proofErr w:type="spellEnd"/>
      <w:r w:rsidRPr="002B7C99">
        <w:rPr>
          <w:rFonts w:ascii="Times New Roman" w:hAnsi="Times New Roman" w:cs="Times New Roman"/>
        </w:rPr>
        <w:t xml:space="preserve"> and </w:t>
      </w:r>
      <w:proofErr w:type="spellStart"/>
      <w:r w:rsidRPr="002B7C99">
        <w:rPr>
          <w:rFonts w:ascii="Times New Roman" w:hAnsi="Times New Roman" w:cs="Times New Roman"/>
        </w:rPr>
        <w:t>SegNet</w:t>
      </w:r>
      <w:proofErr w:type="spellEnd"/>
      <w:r w:rsidRPr="002B7C99">
        <w:rPr>
          <w:rFonts w:ascii="Times New Roman" w:hAnsi="Times New Roman" w:cs="Times New Roman"/>
        </w:rPr>
        <w:t xml:space="preserve">. Liu J W et al. </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&lt;EndNote&gt;&lt;Cite&gt;&lt;Author&gt;Liu&lt;/Author&gt;&lt;Year&gt;2020&lt;/Year&gt;&lt;RecNum&gt;1188&lt;/RecNum&gt;&lt;DisplayText&gt;(&lt;style face="italic"&gt;15&lt;/style&gt;)&lt;/DisplayText&gt;&lt;record&gt;&lt;rec-number&gt;1188&lt;/rec-number&gt;&lt;foreign-keys&gt;&lt;key app="EN" db-id="wdzfzdxfh2vt5mer2zlvpp2trztzeezzxt5d" timestamp="1658463538" guid="ba0720b4-33d8-4a98-9abd-265bdaa66f2e"&gt;1188&lt;/key&gt;&lt;/foreign-keys&gt;&lt;ref-type name="Journal Article"&gt;17&lt;/ref-type&gt;&lt;contributors&gt;&lt;authors&gt;&lt;author&gt;Liu, Jingwei&lt;/author&gt;&lt;author&gt;Yang, Xu&lt;/author&gt;&lt;author&gt;Lau, Stephen&lt;/author&gt;&lt;author&gt;Wang, Xin&lt;/author&gt;&lt;author&gt;Luo, Sang&lt;/author&gt;&lt;author&gt;Lee, Vincent Cheng‐Siong&lt;/author&gt;&lt;author&gt;Ding, Ling&lt;/author&gt;&lt;/authors&gt;&lt;/contributors&gt;&lt;titles&gt;&lt;title&gt;Automated pavement crack detection and segmentation based on two‐step convolutional neural network&lt;/title&gt;&lt;secondary-title&gt;Computer‐Aided Civil and Infrastructure Engineering&lt;/secondary-title&gt;&lt;/titles&gt;&lt;periodical&gt;&lt;full-title&gt;Computer‐Aided Civil and Infrastructure Engineering&lt;/full-title&gt;&lt;/periodical&gt;&lt;pages&gt;1291-1305&lt;/pages&gt;&lt;volume&gt;35&lt;/volume&gt;&lt;number&gt;11&lt;/number&gt;&lt;dates&gt;&lt;year&gt;2020&lt;/year&gt;&lt;/dates&gt;&lt;isbn&gt;1093-9687&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15</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proposed a two-step pavement crack detection and segmentation method by firstly using a YOLO v3 to locate the crack area and then applying a modified U-Net model to segment the crack from this area. </w:t>
      </w:r>
      <w:proofErr w:type="spellStart"/>
      <w:r w:rsidRPr="002B7C99">
        <w:rPr>
          <w:rFonts w:ascii="Times New Roman" w:hAnsi="Times New Roman" w:cs="Times New Roman"/>
        </w:rPr>
        <w:t>Chengjia</w:t>
      </w:r>
      <w:proofErr w:type="spellEnd"/>
      <w:r w:rsidRPr="002B7C99">
        <w:rPr>
          <w:rFonts w:ascii="Times New Roman" w:hAnsi="Times New Roman" w:cs="Times New Roman"/>
        </w:rPr>
        <w:t xml:space="preserve"> Han</w:t>
      </w:r>
      <w:r w:rsidRPr="002B7C99">
        <w:rPr>
          <w:rFonts w:ascii="Times New Roman" w:hAnsi="Times New Roman" w:cs="Times New Roman"/>
        </w:rPr>
        <w:fldChar w:fldCharType="begin"/>
      </w:r>
      <w:r w:rsidR="00877EA1">
        <w:rPr>
          <w:rFonts w:ascii="Times New Roman" w:hAnsi="Times New Roman" w:cs="Times New Roman"/>
        </w:rPr>
        <w:instrText xml:space="preserve"> ADDIN EN.CITE &lt;EndNote&gt;&lt;Cite&gt;&lt;Author&gt;Han&lt;/Author&gt;&lt;Year&gt;2021&lt;/Year&gt;&lt;RecNum&gt;1189&lt;/RecNum&gt;&lt;DisplayText&gt;(&lt;style face="italic"&gt;16&lt;/style&gt;)&lt;/DisplayText&gt;&lt;record&gt;&lt;rec-number&gt;1189&lt;/rec-number&gt;&lt;foreign-keys&gt;&lt;key app="EN" db-id="wdzfzdxfh2vt5mer2zlvpp2trztzeezzxt5d" timestamp="1658463608" guid="cf3b85fa-2472-4af0-a0ed-1aa4b3ae3987"&gt;1189&lt;/key&gt;&lt;/foreign-keys&gt;&lt;ref-type name="Journal Article"&gt;17&lt;/ref-type&gt;&lt;contributors&gt;&lt;authors&gt;&lt;author&gt;Han, Chengjia&lt;/author&gt;&lt;author&gt;Ma, Tao&lt;/author&gt;&lt;author&gt;Huyan, Ju&lt;/author&gt;&lt;author&gt;Huang, Xiaoming&lt;/author&gt;&lt;author&gt;Zhang, Yanning&lt;/author&gt;&lt;/authors&gt;&lt;/contributors&gt;&lt;titles&gt;&lt;title&gt;CrackW-Net: A novel pavement crack image segmentation convolutional neural network&lt;/title&gt;&lt;secondary-title&gt;IEEE Transactions on Intelligent Transportation Systems&lt;/secondary-title&gt;&lt;/titles&gt;&lt;periodical&gt;&lt;full-title&gt;Ieee Transactions on Intelligent Transportation Systems&lt;/full-title&gt;&lt;/periodical&gt;&lt;dates&gt;&lt;year&gt;2021&lt;/year&gt;&lt;/dates&gt;&lt;isbn&gt;1524-9050&lt;/isbn&gt;&lt;urls&gt;&lt;/urls&gt;&lt;/record&gt;&lt;/Cite&gt;&lt;/EndNote&gt;</w:instrText>
      </w:r>
      <w:r w:rsidRPr="002B7C99">
        <w:rPr>
          <w:rFonts w:ascii="Times New Roman" w:hAnsi="Times New Roman" w:cs="Times New Roman"/>
        </w:rPr>
        <w:fldChar w:fldCharType="separate"/>
      </w:r>
      <w:r w:rsidR="00877EA1">
        <w:rPr>
          <w:rFonts w:ascii="Times New Roman" w:hAnsi="Times New Roman" w:cs="Times New Roman"/>
          <w:noProof/>
        </w:rPr>
        <w:t>(</w:t>
      </w:r>
      <w:r w:rsidR="00877EA1" w:rsidRPr="00877EA1">
        <w:rPr>
          <w:rFonts w:ascii="Times New Roman" w:hAnsi="Times New Roman" w:cs="Times New Roman"/>
          <w:i/>
          <w:noProof/>
        </w:rPr>
        <w:t>16</w:t>
      </w:r>
      <w:r w:rsidR="00877EA1">
        <w:rPr>
          <w:rFonts w:ascii="Times New Roman" w:hAnsi="Times New Roman" w:cs="Times New Roman"/>
          <w:noProof/>
        </w:rPr>
        <w:t>)</w:t>
      </w:r>
      <w:r w:rsidRPr="002B7C99">
        <w:rPr>
          <w:rFonts w:ascii="Times New Roman" w:hAnsi="Times New Roman" w:cs="Times New Roman"/>
        </w:rPr>
        <w:fldChar w:fldCharType="end"/>
      </w:r>
      <w:r w:rsidRPr="002B7C99">
        <w:rPr>
          <w:rFonts w:ascii="Times New Roman" w:hAnsi="Times New Roman" w:cs="Times New Roman"/>
        </w:rPr>
        <w:t xml:space="preserve"> proposed a U-Net based CNN model, </w:t>
      </w:r>
      <w:proofErr w:type="spellStart"/>
      <w:r w:rsidRPr="002B7C99">
        <w:rPr>
          <w:rFonts w:ascii="Times New Roman" w:hAnsi="Times New Roman" w:cs="Times New Roman"/>
        </w:rPr>
        <w:t>CrackW</w:t>
      </w:r>
      <w:proofErr w:type="spellEnd"/>
      <w:r w:rsidRPr="002B7C99">
        <w:rPr>
          <w:rFonts w:ascii="Times New Roman" w:hAnsi="Times New Roman" w:cs="Times New Roman"/>
        </w:rPr>
        <w:t xml:space="preserve">-Net, by adding a skip-level round-trip sampling block to segment the pavement images from the Crack500 dataset and a self-built dataset, and shows a good result. </w:t>
      </w:r>
    </w:p>
    <w:p w14:paraId="4E64CE1E" w14:textId="38297053" w:rsidR="00164FD6" w:rsidRDefault="002B7C99" w:rsidP="0044361C">
      <w:pPr>
        <w:spacing w:after="0" w:line="240" w:lineRule="auto"/>
        <w:ind w:firstLine="720"/>
        <w:rPr>
          <w:rFonts w:ascii="Times New Roman" w:hAnsi="Times New Roman" w:cs="Times New Roman"/>
        </w:rPr>
      </w:pPr>
      <w:r w:rsidRPr="002B7C99">
        <w:rPr>
          <w:rFonts w:ascii="Times New Roman" w:hAnsi="Times New Roman" w:cs="Times New Roman"/>
        </w:rPr>
        <w:t xml:space="preserve">Although deep learning is the most advanced pixel-level segmentation method, it requires a large amount and a wide diversity of </w:t>
      </w:r>
      <w:r w:rsidR="006F58D4">
        <w:rPr>
          <w:rFonts w:ascii="Times New Roman" w:hAnsi="Times New Roman" w:cs="Times New Roman"/>
        </w:rPr>
        <w:t xml:space="preserve">annotated </w:t>
      </w:r>
      <w:r w:rsidRPr="002B7C99">
        <w:rPr>
          <w:rFonts w:ascii="Times New Roman" w:hAnsi="Times New Roman" w:cs="Times New Roman"/>
        </w:rPr>
        <w:t>data to train the network</w:t>
      </w:r>
      <w:r w:rsidR="00AA3827">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&lt;EndNote&gt;&lt;Cite&gt;&lt;Author&gt;Xu&lt;/Author&gt;&lt;Year&gt;2022&lt;/Year&gt;&lt;RecNum&gt;1204&lt;/RecNum&gt;&lt;DisplayText&gt;(&lt;style face="italic"&gt;17&lt;/style&gt;)&lt;/DisplayText&gt;&lt;record&gt;&lt;rec-number&gt;1204&lt;/rec-number&gt;&lt;foreign-keys&gt;&lt;key app="EN" db-id="wdzfzdxfh2vt5mer2zlvpp2trztzeezzxt5d" timestamp="1659119647" guid="8fac5320-4307-4370-9563-2c42b0120169"&gt;1204&lt;/key&gt;&lt;/foreign-keys&gt;&lt;ref-type name="Journal Article"&gt;17&lt;/ref-type&gt;&lt;contributors&gt;&lt;authors&gt;&lt;author&gt;Xu, Boqiang&lt;/author&gt;&lt;author&gt;Liu, Chao&lt;/author&gt;&lt;/authors&gt;&lt;/contributors&gt;&lt;titles&gt;&lt;title&gt;Pavement crack detection algorithm based on generative adversarial network and convolutional neural network under small samples&lt;/title&gt;&lt;secondary-title&gt;Measurement&lt;/secondary-title&gt;&lt;/titles&gt;&lt;periodical&gt;&lt;full-title&gt;Measurement&lt;/full-title&gt;&lt;/periodical&gt;&lt;pages&gt;111219&lt;/pages&gt;&lt;volume&gt;196&lt;/volume&gt;&lt;dates&gt;&lt;year&gt;2022&lt;/year&gt;&lt;/dates&gt;&lt;isbn&gt;0263-2241&lt;/isbn&gt;&lt;urls&gt;&lt;/urls&gt;&lt;/record&gt;&lt;/Cite&gt;&lt;/EndNote&gt;</w:instrText>
      </w:r>
      <w:r w:rsidR="00AA3827">
        <w:rPr>
          <w:rFonts w:ascii="Times New Roman" w:hAnsi="Times New Roman" w:cs="Times New Roman"/>
        </w:rPr>
        <w:fldChar w:fldCharType="separate"/>
      </w:r>
      <w:r w:rsidR="00164FD6">
        <w:rPr>
          <w:rFonts w:ascii="Times New Roman" w:hAnsi="Times New Roman" w:cs="Times New Roman"/>
          <w:noProof/>
        </w:rPr>
        <w:t>(</w:t>
      </w:r>
      <w:r w:rsidR="00164FD6" w:rsidRPr="00164FD6">
        <w:rPr>
          <w:rFonts w:ascii="Times New Roman" w:hAnsi="Times New Roman" w:cs="Times New Roman"/>
          <w:i/>
          <w:noProof/>
        </w:rPr>
        <w:t>17</w:t>
      </w:r>
      <w:r w:rsidR="00164FD6">
        <w:rPr>
          <w:rFonts w:ascii="Times New Roman" w:hAnsi="Times New Roman" w:cs="Times New Roman"/>
          <w:noProof/>
        </w:rPr>
        <w:t>)</w:t>
      </w:r>
      <w:r w:rsidR="00AA3827">
        <w:rPr>
          <w:rFonts w:ascii="Times New Roman" w:hAnsi="Times New Roman" w:cs="Times New Roman"/>
        </w:rPr>
        <w:fldChar w:fldCharType="end"/>
      </w:r>
      <w:r w:rsidRPr="002B7C99">
        <w:rPr>
          <w:rFonts w:ascii="Times New Roman" w:hAnsi="Times New Roman" w:cs="Times New Roman"/>
        </w:rPr>
        <w:t xml:space="preserve">. </w:t>
      </w:r>
      <w:r w:rsidR="00982430">
        <w:rPr>
          <w:rFonts w:ascii="Times New Roman" w:hAnsi="Times New Roman" w:cs="Times New Roman"/>
        </w:rPr>
        <w:t xml:space="preserve">A small training dataset may </w:t>
      </w:r>
      <w:r w:rsidR="0013375E">
        <w:rPr>
          <w:rFonts w:ascii="Times New Roman" w:hAnsi="Times New Roman" w:cs="Times New Roman"/>
        </w:rPr>
        <w:t>cause the neural network overfitting and bad performance in robust.</w:t>
      </w:r>
      <w:r w:rsidR="00982430">
        <w:rPr>
          <w:rFonts w:ascii="Times New Roman" w:hAnsi="Times New Roman" w:cs="Times New Roman"/>
        </w:rPr>
        <w:t xml:space="preserve"> </w:t>
      </w:r>
      <w:r w:rsidR="00FC68EB">
        <w:rPr>
          <w:rFonts w:ascii="Times New Roman" w:hAnsi="Times New Roman" w:cs="Times New Roman"/>
        </w:rPr>
        <w:t>However, the cost of obtaining a large number of training samples is very high</w:t>
      </w:r>
      <w:r w:rsidR="00B4344D">
        <w:rPr>
          <w:rFonts w:ascii="Times New Roman" w:hAnsi="Times New Roman" w:cs="Times New Roman"/>
        </w:rPr>
        <w:t xml:space="preserve"> </w:t>
      </w:r>
      <w:r w:rsidR="00B4344D">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&lt;EndNote&gt;&lt;Cite&gt;&lt;Author&gt;Zhang&lt;/Author&gt;&lt;Year&gt;2021&lt;/Year&gt;&lt;RecNum&gt;1202&lt;/RecNum&gt;&lt;DisplayText&gt;(&lt;style face="italic"&gt;18&lt;/style&gt;)&lt;/DisplayText&gt;&lt;record&gt;&lt;rec-number&gt;1202&lt;/rec-number&gt;&lt;foreign-keys&gt;&lt;key app="EN" db-id="wdzfzdxfh2vt5mer2zlvpp2trztzeezzx</w:instrText>
      </w:r>
      <w:r w:rsidR="00164FD6">
        <w:rPr>
          <w:rFonts w:ascii="Times New Roman" w:hAnsi="Times New Roman" w:cs="Times New Roman" w:hint="eastAsia"/>
        </w:rPr>
        <w:instrText>t5d" timestamp="1659071838" guid="e3ef689c-74cb-49ab-89ed-a15dd3c1daa9"&gt;1202&lt;/key&gt;&lt;/foreign-keys&gt;&lt;ref-type name="Journal Article"&gt;17&lt;/ref-type&gt;&lt;contributors&gt;&lt;authors&gt;&lt;author&gt;Zhang, Yang&lt;/author&gt;&lt;author&gt;Yuen, Ka</w:instrText>
      </w:r>
      <w:r w:rsidR="00164FD6">
        <w:rPr>
          <w:rFonts w:ascii="Times New Roman" w:hAnsi="Times New Roman" w:cs="Times New Roman" w:hint="eastAsia"/>
        </w:rPr>
        <w:instrText>‐</w:instrText>
      </w:r>
      <w:r w:rsidR="00164FD6">
        <w:rPr>
          <w:rFonts w:ascii="Times New Roman" w:hAnsi="Times New Roman" w:cs="Times New Roman" w:hint="eastAsia"/>
        </w:rPr>
        <w:instrText>Veng&lt;/author&gt;&lt;/authors&gt;&lt;/contributors&gt;&lt;titles&gt;&lt;title&gt;Crack detection using fusion features</w:instrText>
      </w:r>
      <w:r w:rsidR="00164FD6">
        <w:rPr>
          <w:rFonts w:ascii="Times New Roman" w:hAnsi="Times New Roman" w:cs="Times New Roman" w:hint="eastAsia"/>
        </w:rPr>
        <w:instrText>‐</w:instrText>
      </w:r>
      <w:r w:rsidR="00164FD6">
        <w:rPr>
          <w:rFonts w:ascii="Times New Roman" w:hAnsi="Times New Roman" w:cs="Times New Roman" w:hint="eastAsia"/>
        </w:rPr>
        <w:instrText>based broad learning system and image processing&lt;/title&gt;&lt;secondary-title&gt;Computer</w:instrText>
      </w:r>
      <w:r w:rsidR="00164FD6">
        <w:rPr>
          <w:rFonts w:ascii="Times New Roman" w:hAnsi="Times New Roman" w:cs="Times New Roman" w:hint="eastAsia"/>
        </w:rPr>
        <w:instrText>‐</w:instrText>
      </w:r>
      <w:r w:rsidR="00164FD6">
        <w:rPr>
          <w:rFonts w:ascii="Times New Roman" w:hAnsi="Times New Roman" w:cs="Times New Roman" w:hint="eastAsia"/>
        </w:rPr>
        <w:instrText>Aided Civil and Infrastructure Engineering&lt;/secondary-title&gt;&lt;/titles&gt;&lt;periodical&gt;&lt;full-title&gt;Computer</w:instrText>
      </w:r>
      <w:r w:rsidR="00164FD6">
        <w:rPr>
          <w:rFonts w:ascii="Times New Roman" w:hAnsi="Times New Roman" w:cs="Times New Roman" w:hint="eastAsia"/>
        </w:rPr>
        <w:instrText>‐</w:instrText>
      </w:r>
      <w:r w:rsidR="00164FD6">
        <w:rPr>
          <w:rFonts w:ascii="Times New Roman" w:hAnsi="Times New Roman" w:cs="Times New Roman" w:hint="eastAsia"/>
        </w:rPr>
        <w:instrText>Aided Civil and Infrastr</w:instrText>
      </w:r>
      <w:r w:rsidR="00164FD6">
        <w:rPr>
          <w:rFonts w:ascii="Times New Roman" w:hAnsi="Times New Roman" w:cs="Times New Roman"/>
        </w:rPr>
        <w:instrText>ucture Engineering&lt;/full-title&gt;&lt;/periodical&gt;&lt;pages&gt;1568-1584&lt;/pages&gt;&lt;volume&gt;36&lt;/volume&gt;&lt;number&gt;12&lt;/number&gt;&lt;dates&gt;&lt;year&gt;2021&lt;/year&gt;&lt;/dates&gt;&lt;isbn&gt;1093-9687&lt;/isbn&gt;&lt;urls&gt;&lt;/urls&gt;&lt;/record&gt;&lt;/Cite&gt;&lt;/EndNote&gt;</w:instrText>
      </w:r>
      <w:r w:rsidR="00B4344D">
        <w:rPr>
          <w:rFonts w:ascii="Times New Roman" w:hAnsi="Times New Roman" w:cs="Times New Roman"/>
        </w:rPr>
        <w:fldChar w:fldCharType="separate"/>
      </w:r>
      <w:r w:rsidR="00164FD6">
        <w:rPr>
          <w:rFonts w:ascii="Times New Roman" w:hAnsi="Times New Roman" w:cs="Times New Roman"/>
          <w:noProof/>
        </w:rPr>
        <w:t>(</w:t>
      </w:r>
      <w:r w:rsidR="00164FD6" w:rsidRPr="00164FD6">
        <w:rPr>
          <w:rFonts w:ascii="Times New Roman" w:hAnsi="Times New Roman" w:cs="Times New Roman"/>
          <w:i/>
          <w:noProof/>
        </w:rPr>
        <w:t>18</w:t>
      </w:r>
      <w:r w:rsidR="00164FD6">
        <w:rPr>
          <w:rFonts w:ascii="Times New Roman" w:hAnsi="Times New Roman" w:cs="Times New Roman"/>
          <w:noProof/>
        </w:rPr>
        <w:t>)</w:t>
      </w:r>
      <w:r w:rsidR="00B4344D">
        <w:rPr>
          <w:rFonts w:ascii="Times New Roman" w:hAnsi="Times New Roman" w:cs="Times New Roman"/>
        </w:rPr>
        <w:fldChar w:fldCharType="end"/>
      </w:r>
      <w:r w:rsidR="00FC68EB">
        <w:rPr>
          <w:rFonts w:ascii="Times New Roman" w:hAnsi="Times New Roman" w:cs="Times New Roman"/>
        </w:rPr>
        <w:t xml:space="preserve">. </w:t>
      </w:r>
      <w:r w:rsidR="006F58D4">
        <w:rPr>
          <w:rFonts w:ascii="Times New Roman" w:hAnsi="Times New Roman" w:cs="Times New Roman"/>
        </w:rPr>
        <w:t xml:space="preserve">To address this issue, </w:t>
      </w:r>
      <w:r w:rsidR="00E621F6">
        <w:rPr>
          <w:rFonts w:ascii="Times New Roman" w:hAnsi="Times New Roman" w:cs="Times New Roman"/>
        </w:rPr>
        <w:t>some researchers developed deep learning architectures which can work with very few training images but still yields precise segmentations. The main idea of U-Net</w:t>
      </w:r>
      <w:r w:rsidR="006504A1">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&lt;EndNote&gt;&lt;Cite&gt;&lt;Author&gt;Ronneberger&lt;/Author&gt;&lt;Year&gt;2015&lt;/Year&gt;&lt;RecNum&gt;1203&lt;/RecNum&gt;&lt;DisplayText&gt;(&lt;style face="italic"&gt;19&lt;/style&gt;)&lt;/DisplayText&gt;&lt;record&gt;&lt;rec-number&gt;1203&lt;/rec-number&gt;&lt;foreign-keys&gt;&lt;key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6504A1">
        <w:rPr>
          <w:rFonts w:ascii="Times New Roman" w:hAnsi="Times New Roman" w:cs="Times New Roman"/>
        </w:rPr>
        <w:fldChar w:fldCharType="separate"/>
      </w:r>
      <w:r w:rsidR="00164FD6">
        <w:rPr>
          <w:rFonts w:ascii="Times New Roman" w:hAnsi="Times New Roman" w:cs="Times New Roman"/>
          <w:noProof/>
        </w:rPr>
        <w:t>(</w:t>
      </w:r>
      <w:r w:rsidR="00164FD6" w:rsidRPr="00164FD6">
        <w:rPr>
          <w:rFonts w:ascii="Times New Roman" w:hAnsi="Times New Roman" w:cs="Times New Roman"/>
          <w:i/>
          <w:noProof/>
        </w:rPr>
        <w:t>19</w:t>
      </w:r>
      <w:r w:rsidR="00164FD6">
        <w:rPr>
          <w:rFonts w:ascii="Times New Roman" w:hAnsi="Times New Roman" w:cs="Times New Roman"/>
          <w:noProof/>
        </w:rPr>
        <w:t>)</w:t>
      </w:r>
      <w:r w:rsidR="006504A1">
        <w:rPr>
          <w:rFonts w:ascii="Times New Roman" w:hAnsi="Times New Roman" w:cs="Times New Roman"/>
        </w:rPr>
        <w:fldChar w:fldCharType="end"/>
      </w:r>
      <w:r w:rsidR="00E621F6">
        <w:rPr>
          <w:rFonts w:ascii="Times New Roman" w:hAnsi="Times New Roman" w:cs="Times New Roman"/>
        </w:rPr>
        <w:t xml:space="preserve"> is to replace pooling operators by </w:t>
      </w:r>
      <w:proofErr w:type="spellStart"/>
      <w:r w:rsidR="00E621F6">
        <w:rPr>
          <w:rFonts w:ascii="Times New Roman" w:hAnsi="Times New Roman" w:cs="Times New Roman"/>
        </w:rPr>
        <w:t>upsampling</w:t>
      </w:r>
      <w:proofErr w:type="spellEnd"/>
      <w:r w:rsidR="00E621F6">
        <w:rPr>
          <w:rFonts w:ascii="Times New Roman" w:hAnsi="Times New Roman" w:cs="Times New Roman"/>
        </w:rPr>
        <w:t xml:space="preserve"> operators to increase the output resolution. Also, it combines the </w:t>
      </w:r>
      <w:r w:rsidR="006504A1">
        <w:rPr>
          <w:rFonts w:ascii="Times New Roman" w:hAnsi="Times New Roman" w:cs="Times New Roman"/>
        </w:rPr>
        <w:t>high-resolution</w:t>
      </w:r>
      <w:r w:rsidR="00E621F6">
        <w:rPr>
          <w:rFonts w:ascii="Times New Roman" w:hAnsi="Times New Roman" w:cs="Times New Roman"/>
        </w:rPr>
        <w:t xml:space="preserve"> features with the </w:t>
      </w:r>
      <w:proofErr w:type="spellStart"/>
      <w:r w:rsidR="00E621F6">
        <w:rPr>
          <w:rFonts w:ascii="Times New Roman" w:hAnsi="Times New Roman" w:cs="Times New Roman"/>
        </w:rPr>
        <w:t>upsampled</w:t>
      </w:r>
      <w:proofErr w:type="spellEnd"/>
      <w:r w:rsidR="00E621F6">
        <w:rPr>
          <w:rFonts w:ascii="Times New Roman" w:hAnsi="Times New Roman" w:cs="Times New Roman"/>
        </w:rPr>
        <w:t xml:space="preserve"> output to learn more pre</w:t>
      </w:r>
      <w:r w:rsidR="006504A1">
        <w:rPr>
          <w:rFonts w:ascii="Times New Roman" w:hAnsi="Times New Roman" w:cs="Times New Roman"/>
        </w:rPr>
        <w:t xml:space="preserve">cise information based on small dataset. </w:t>
      </w:r>
      <w:r w:rsidR="00164FD6" w:rsidRPr="002B7C99">
        <w:rPr>
          <w:rFonts w:ascii="Times New Roman" w:hAnsi="Times New Roman" w:cs="Times New Roman"/>
        </w:rPr>
        <w:t>The attention module is popular in nature language process (NLP) and now it started to applied in the computer vision area</w:t>
      </w:r>
      <w:r w:rsidR="00164FD6" w:rsidRPr="002B7C99">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&lt;EndNote&gt;&lt;Cite&gt;&lt;Author&gt;Wan&lt;/Author&gt;&lt;Year&gt;2021&lt;/Year&gt;&lt;RecNum&gt;1201&lt;/RecNum&gt;&lt;DisplayText&gt;(&lt;style face="italic"&gt;20&lt;/style&gt;)&lt;/DisplayText&gt;&lt;record&gt;&lt;rec-number&gt;1201&lt;/rec-number&gt;&lt;foreign-keys&gt;&lt;key app="EN" db-id="wdzfzdxfh2vt5mer2zlvpp2trztzeezzxt5d" timestamp="1658964856" guid="40a09166-45ec-4dba-8b55-53ad05411f3f"&gt;1201&lt;/key&gt;&lt;/foreign-keys&gt;&lt;ref-type name="Journal Article"&gt;17&lt;/ref-type&gt;&lt;contributors&gt;&lt;authors&gt;&lt;author&gt;Wan, Haifeng&lt;/author&gt;&lt;author&gt;Gao, Lei&lt;/author&gt;&lt;author&gt;Su, Manman&lt;/author&gt;&lt;author&gt;Sun, Qirun&lt;/author&gt;&lt;author&gt;Huang, Lei&lt;/author&gt;&lt;/authors&gt;&lt;/contributors&gt;&lt;titles&gt;&lt;title&gt;Attention-based convolutional neural network for pavement crack detection&lt;/title&gt;&lt;secondary-title&gt;Advances in Materials Science and Engineering&lt;/secondary-title&gt;&lt;/titles&gt;&lt;periodical&gt;&lt;full-title&gt;Advances in Materials Science and Engineering&lt;/full-title&gt;&lt;/periodical&gt;&lt;volume&gt;2021&lt;/volume&gt;&lt;dates&gt;&lt;year&gt;2021&lt;/year&gt;&lt;/dates&gt;&lt;isbn&gt;1687-8434&lt;/isbn&gt;&lt;urls&gt;&lt;/urls&gt;&lt;/record&gt;&lt;/Cite&gt;&lt;/EndNote&gt;</w:instrText>
      </w:r>
      <w:r w:rsidR="00164FD6" w:rsidRPr="002B7C99">
        <w:rPr>
          <w:rFonts w:ascii="Times New Roman" w:hAnsi="Times New Roman" w:cs="Times New Roman"/>
        </w:rPr>
        <w:fldChar w:fldCharType="separate"/>
      </w:r>
      <w:r w:rsidR="00164FD6">
        <w:rPr>
          <w:rFonts w:ascii="Times New Roman" w:hAnsi="Times New Roman" w:cs="Times New Roman"/>
          <w:noProof/>
        </w:rPr>
        <w:t>(</w:t>
      </w:r>
      <w:r w:rsidR="00164FD6" w:rsidRPr="00164FD6">
        <w:rPr>
          <w:rFonts w:ascii="Times New Roman" w:hAnsi="Times New Roman" w:cs="Times New Roman"/>
          <w:i/>
          <w:noProof/>
        </w:rPr>
        <w:t>20</w:t>
      </w:r>
      <w:r w:rsidR="00164FD6">
        <w:rPr>
          <w:rFonts w:ascii="Times New Roman" w:hAnsi="Times New Roman" w:cs="Times New Roman"/>
          <w:noProof/>
        </w:rPr>
        <w:t>)</w:t>
      </w:r>
      <w:r w:rsidR="00164FD6" w:rsidRPr="002B7C99">
        <w:rPr>
          <w:rFonts w:ascii="Times New Roman" w:hAnsi="Times New Roman" w:cs="Times New Roman"/>
        </w:rPr>
        <w:fldChar w:fldCharType="end"/>
      </w:r>
      <w:r w:rsidR="00164FD6" w:rsidRPr="002B7C99">
        <w:rPr>
          <w:rFonts w:ascii="Times New Roman" w:hAnsi="Times New Roman" w:cs="Times New Roman"/>
        </w:rPr>
        <w:t>.</w:t>
      </w:r>
      <w:r w:rsidR="00164FD6">
        <w:rPr>
          <w:rFonts w:ascii="Times New Roman" w:hAnsi="Times New Roman" w:cs="Times New Roman"/>
        </w:rPr>
        <w:t xml:space="preserve"> It can improve the </w:t>
      </w:r>
      <w:r w:rsidR="00D4315D">
        <w:rPr>
          <w:rFonts w:ascii="Times New Roman" w:hAnsi="Times New Roman" w:cs="Times New Roman"/>
        </w:rPr>
        <w:t xml:space="preserve">sensitivity and efficiency </w:t>
      </w:r>
      <w:r w:rsidR="00164FD6">
        <w:rPr>
          <w:rFonts w:ascii="Times New Roman" w:hAnsi="Times New Roman" w:cs="Times New Roman"/>
        </w:rPr>
        <w:t xml:space="preserve">of network to </w:t>
      </w:r>
      <w:r w:rsidR="0044361C">
        <w:rPr>
          <w:rFonts w:ascii="Times New Roman" w:hAnsi="Times New Roman" w:cs="Times New Roman"/>
        </w:rPr>
        <w:t>get rid of large amount data</w:t>
      </w:r>
      <w:r w:rsidR="0044361C">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&lt;EndNote&gt;&lt;Cite&gt;&lt;Author&gt;Oktay&lt;/Author&gt;&lt;Year&gt;2018&lt;/Year&gt;&lt;RecNum&gt;1205&lt;/RecNum&gt;&lt;DisplayText&gt;(&lt;style face="italic"&gt;21&lt;/style&gt;)&lt;/DisplayText&gt;&lt;record&gt;&lt;rec-number&gt;1205&lt;/rec-number&gt;&lt;foreign-keys&gt;&lt;key app="EN" db-id="wdzfzdxfh2vt5mer2zlvpp2trztzeezzxt5d" timestamp="1659128103"&gt;1205&lt;/key&gt;&lt;/foreign-keys&gt;&lt;ref-type name="Journal Article"&gt;17&lt;/ref-type&gt;&lt;contributors&gt;&lt;authors&gt;&lt;author&gt;Oktay, Ozan&lt;/author&gt;&lt;author&gt;Schlemper, Jo&lt;/author&gt;&lt;author&gt;Folgoc, Loic Le&lt;/author&gt;&lt;author&gt;Lee, Matthew&lt;/author&gt;&lt;author&gt;Heinrich, Mattias&lt;/author&gt;&lt;author&gt;Misawa, Kazunari&lt;/author&gt;&lt;author&gt;Mori, Kensaku&lt;/author&gt;&lt;author&gt;McDonagh, Steven&lt;/author&gt;&lt;author&gt;Hammerla, Nils Y&lt;/author&gt;&lt;author&gt;Kainz, Bernhard&lt;/author&gt;&lt;/authors&gt;&lt;/contributors&gt;&lt;titles&gt;&lt;title&gt;Attention u-net: Learning where to look for the pancreas&lt;/title&gt;&lt;secondary-title&gt;arXiv preprint arXiv:1804.03999&lt;/secondary-title&gt;&lt;/titles&gt;&lt;periodical&gt;&lt;full-title&gt;arXiv preprint arXiv:1804.03999&lt;/full-title&gt;&lt;/periodical&gt;&lt;dates&gt;&lt;year&gt;2018&lt;/year&gt;&lt;/dates&gt;&lt;urls&gt;&lt;/urls&gt;&lt;/record&gt;&lt;/Cite&gt;&lt;/EndNote&gt;</w:instrText>
      </w:r>
      <w:r w:rsidR="0044361C">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21</w:t>
      </w:r>
      <w:r w:rsidR="0044361C">
        <w:rPr>
          <w:rFonts w:ascii="Times New Roman" w:hAnsi="Times New Roman" w:cs="Times New Roman"/>
          <w:noProof/>
        </w:rPr>
        <w:t>)</w:t>
      </w:r>
      <w:r w:rsidR="0044361C">
        <w:rPr>
          <w:rFonts w:ascii="Times New Roman" w:hAnsi="Times New Roman" w:cs="Times New Roman"/>
        </w:rPr>
        <w:fldChar w:fldCharType="end"/>
      </w:r>
      <w:r w:rsidR="0044361C">
        <w:rPr>
          <w:rFonts w:ascii="Times New Roman" w:hAnsi="Times New Roman" w:cs="Times New Roman"/>
        </w:rPr>
        <w:t xml:space="preserve">. </w:t>
      </w:r>
      <w:r w:rsidR="00164FD6" w:rsidRPr="002B7C99">
        <w:rPr>
          <w:rFonts w:ascii="Times New Roman" w:hAnsi="Times New Roman" w:cs="Times New Roman"/>
        </w:rPr>
        <w:t>For example, Wenjun Wang</w:t>
      </w:r>
      <w:r w:rsidR="00164FD6" w:rsidRPr="002B7C99">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&lt;EndNote&gt;&lt;Cite&gt;&lt;Author&gt;Wang&lt;/Author&gt;&lt;Year&gt;2020&lt;/Year&gt;&lt;RecNum&gt;1194&lt;/RecNum&gt;&lt;DisplayText&gt;(&lt;style face="italic"&gt;3&lt;/style&gt;)&lt;/DisplayText&gt;&lt;record&gt;&lt;rec-number&gt;1194&lt;/rec-number&gt;&lt;foreign-keys&gt;&lt;key app="EN" db-id="wdzfzdxfh2vt5mer2zlvpp2trztzeezzxt5d" timestamp="1658872503" guid="f7879d9e-63b3-41e8-adec-d65444eab06c"&gt;1194&lt;/key&gt;&lt;/foreign-keys&gt;&lt;ref-type name="Journal Article"&gt;17&lt;/ref-type&gt;&lt;contributors&gt;&lt;authors&gt;&lt;author&gt;Wang, Wenjun&lt;/author&gt;&lt;author&gt;Su, Chao&lt;/author&gt;&lt;/authors&gt;&lt;/contributors&gt;&lt;titles&gt;&lt;title&gt;Convolutional neural network-based pavement crack segmentation using pyramid attention network&lt;/title&gt;&lt;secondary-title&gt;IEEE Access&lt;/secondary-title&gt;&lt;/titles&gt;&lt;periodical&gt;&lt;full-title&gt;Ieee Access&lt;/full-title&gt;&lt;/periodical&gt;&lt;pages&gt;206548-206558&lt;/pages&gt;&lt;volume&gt;8&lt;/volume&gt;&lt;dates&gt;&lt;year&gt;2020&lt;/year&gt;&lt;/dates&gt;&lt;isbn&gt;2169-3536&lt;/isbn&gt;&lt;urls&gt;&lt;/urls&gt;&lt;/record&gt;&lt;/Cite&gt;&lt;/EndNote&gt;</w:instrText>
      </w:r>
      <w:r w:rsidR="00164FD6" w:rsidRPr="002B7C99">
        <w:rPr>
          <w:rFonts w:ascii="Times New Roman" w:hAnsi="Times New Roman" w:cs="Times New Roman"/>
        </w:rPr>
        <w:fldChar w:fldCharType="separate"/>
      </w:r>
      <w:r w:rsidR="00164FD6">
        <w:rPr>
          <w:rFonts w:ascii="Times New Roman" w:hAnsi="Times New Roman" w:cs="Times New Roman"/>
          <w:noProof/>
        </w:rPr>
        <w:t>(</w:t>
      </w:r>
      <w:r w:rsidR="00164FD6" w:rsidRPr="00877EA1">
        <w:rPr>
          <w:rFonts w:ascii="Times New Roman" w:hAnsi="Times New Roman" w:cs="Times New Roman"/>
          <w:i/>
          <w:noProof/>
        </w:rPr>
        <w:t>3</w:t>
      </w:r>
      <w:r w:rsidR="00164FD6">
        <w:rPr>
          <w:rFonts w:ascii="Times New Roman" w:hAnsi="Times New Roman" w:cs="Times New Roman"/>
          <w:noProof/>
        </w:rPr>
        <w:t>)</w:t>
      </w:r>
      <w:r w:rsidR="00164FD6" w:rsidRPr="002B7C99">
        <w:rPr>
          <w:rFonts w:ascii="Times New Roman" w:hAnsi="Times New Roman" w:cs="Times New Roman"/>
        </w:rPr>
        <w:fldChar w:fldCharType="end"/>
      </w:r>
      <w:r w:rsidR="00164FD6" w:rsidRPr="002B7C99">
        <w:rPr>
          <w:rFonts w:ascii="Times New Roman" w:hAnsi="Times New Roman" w:cs="Times New Roman"/>
        </w:rPr>
        <w:t xml:space="preserve"> proposed a pyramid attention network which uses pre-trained DenseNet121 and a feature pyramid attention module. It was tested on the Crack500 and MCD dataset and achieves a </w:t>
      </w:r>
      <w:proofErr w:type="spellStart"/>
      <w:r w:rsidR="00164FD6" w:rsidRPr="002B7C99">
        <w:rPr>
          <w:rFonts w:ascii="Times New Roman" w:hAnsi="Times New Roman" w:cs="Times New Roman"/>
        </w:rPr>
        <w:t>IoU</w:t>
      </w:r>
      <w:proofErr w:type="spellEnd"/>
      <w:r w:rsidR="00164FD6" w:rsidRPr="002B7C99">
        <w:rPr>
          <w:rFonts w:ascii="Times New Roman" w:hAnsi="Times New Roman" w:cs="Times New Roman"/>
        </w:rPr>
        <w:t xml:space="preserve"> of 0.6235.</w:t>
      </w:r>
      <w:r w:rsidR="00164FD6" w:rsidRPr="002B7C99">
        <w:rPr>
          <w:rFonts w:ascii="Times New Roman" w:hAnsi="Times New Roman" w:cs="Times New Roman" w:hint="eastAsia"/>
        </w:rPr>
        <w:t xml:space="preserve"> </w:t>
      </w:r>
      <w:proofErr w:type="spellStart"/>
      <w:r w:rsidR="00164FD6" w:rsidRPr="002B7C99">
        <w:rPr>
          <w:rFonts w:ascii="Times New Roman" w:hAnsi="Times New Roman" w:cs="Times New Roman"/>
        </w:rPr>
        <w:t>Xuezhi</w:t>
      </w:r>
      <w:proofErr w:type="spellEnd"/>
      <w:r w:rsidR="00164FD6" w:rsidRPr="002B7C99">
        <w:rPr>
          <w:rFonts w:ascii="Times New Roman" w:hAnsi="Times New Roman" w:cs="Times New Roman"/>
        </w:rPr>
        <w:t xml:space="preserve"> Xiang</w:t>
      </w:r>
      <w:r w:rsidR="00164FD6" w:rsidRPr="002B7C99">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&lt;EndNote&gt;&lt;Cite&gt;&lt;Author&gt;Xiang&lt;/Author&gt;&lt;Year&gt;2020&lt;/Year&gt;&lt;RecNum&gt;1196&lt;/RecNum&gt;&lt;DisplayText&gt;(&lt;style face="italic"&gt;22&lt;/style&gt;)&lt;/DisplayText&gt;&lt;record&gt;&lt;rec-number&gt;1196&lt;/rec-number&gt;&lt;foreign-keys&gt;&lt;key app="EN" db-id="wdzfzdxfh2vt5mer2zlvpp2trztzeezzxt5d" timestamp="1658946010" guid="e888a456-f4dc-4675-8a0f-b04b26bdfb65"&gt;1196&lt;/key&gt;&lt;/foreign-keys&gt;&lt;ref-type name="Journal Article"&gt;17&lt;/ref-type&gt;&lt;contributors&gt;&lt;authors&gt;&lt;author&gt;Xiang, Xuezhi&lt;/author&gt;&lt;author&gt;Zhang, Yuqi&lt;/author&gt;&lt;author&gt;El Saddik, Abdulmotaleb&lt;/author&gt;&lt;/authors&gt;&lt;/contributors&gt;&lt;titles&gt;&lt;title&gt;Pavement crack detection network based on pyramid structure and attention mechanism&lt;/title&gt;&lt;secondary-title&gt;IET Image Processing&lt;/secondary-title&gt;&lt;/titles&gt;&lt;periodical&gt;&lt;full-title&gt;IET Image Processing&lt;/full-title&gt;&lt;/periodical&gt;&lt;pages&gt;1580-1586&lt;/pages&gt;&lt;volume&gt;14&lt;/volume&gt;&lt;number&gt;8&lt;/number&gt;&lt;dates&gt;&lt;year&gt;2020&lt;/year&gt;&lt;/dates&gt;&lt;isbn&gt;1751-9659&lt;/isbn&gt;&lt;urls&gt;&lt;/urls&gt;&lt;/record&gt;&lt;/Cite&gt;&lt;/EndNote&gt;</w:instrText>
      </w:r>
      <w:r w:rsidR="00164FD6" w:rsidRPr="002B7C99">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22</w:t>
      </w:r>
      <w:r w:rsidR="0044361C">
        <w:rPr>
          <w:rFonts w:ascii="Times New Roman" w:hAnsi="Times New Roman" w:cs="Times New Roman"/>
          <w:noProof/>
        </w:rPr>
        <w:t>)</w:t>
      </w:r>
      <w:r w:rsidR="00164FD6" w:rsidRPr="002B7C99">
        <w:rPr>
          <w:rFonts w:ascii="Times New Roman" w:hAnsi="Times New Roman" w:cs="Times New Roman"/>
        </w:rPr>
        <w:fldChar w:fldCharType="end"/>
      </w:r>
      <w:r w:rsidR="00164FD6" w:rsidRPr="002B7C99">
        <w:rPr>
          <w:rFonts w:ascii="Times New Roman" w:hAnsi="Times New Roman" w:cs="Times New Roman"/>
        </w:rPr>
        <w:t xml:space="preserve"> proposed a pavement crack segmentation network based on BAM attention module and it got a mPA of 0.831, much higher compared to other networks like </w:t>
      </w:r>
      <w:proofErr w:type="spellStart"/>
      <w:r w:rsidR="00164FD6" w:rsidRPr="002B7C99">
        <w:rPr>
          <w:rFonts w:ascii="Times New Roman" w:hAnsi="Times New Roman" w:cs="Times New Roman"/>
        </w:rPr>
        <w:t>SegNet</w:t>
      </w:r>
      <w:proofErr w:type="spellEnd"/>
      <w:r w:rsidR="00164FD6" w:rsidRPr="002B7C99">
        <w:rPr>
          <w:rFonts w:ascii="Times New Roman" w:hAnsi="Times New Roman" w:cs="Times New Roman"/>
        </w:rPr>
        <w:t xml:space="preserve"> and </w:t>
      </w:r>
      <w:proofErr w:type="spellStart"/>
      <w:r w:rsidR="00164FD6" w:rsidRPr="002B7C99">
        <w:rPr>
          <w:rFonts w:ascii="Times New Roman" w:hAnsi="Times New Roman" w:cs="Times New Roman"/>
        </w:rPr>
        <w:t>CrackForest</w:t>
      </w:r>
      <w:proofErr w:type="spellEnd"/>
      <w:r w:rsidR="00164FD6" w:rsidRPr="002B7C99">
        <w:rPr>
          <w:rFonts w:ascii="Times New Roman" w:hAnsi="Times New Roman" w:cs="Times New Roman"/>
        </w:rPr>
        <w:t>.</w:t>
      </w:r>
    </w:p>
    <w:p w14:paraId="7F77C236" w14:textId="37AA5227" w:rsidR="00D779D6" w:rsidRDefault="007F736C" w:rsidP="00164FD6">
      <w:pPr>
        <w:spacing w:after="0" w:line="240" w:lineRule="auto"/>
        <w:ind w:firstLine="720"/>
        <w:rPr>
          <w:rFonts w:ascii="Times New Roman" w:hAnsi="Times New Roman" w:cs="Times New Roman"/>
        </w:rPr>
      </w:pPr>
      <w:r>
        <w:rPr>
          <w:rFonts w:ascii="Times New Roman" w:hAnsi="Times New Roman" w:cs="Times New Roman"/>
        </w:rPr>
        <w:t xml:space="preserve">Another alternative method is data augmentation. </w:t>
      </w:r>
      <w:r w:rsidR="002B7C99" w:rsidRPr="002B7C99">
        <w:rPr>
          <w:rFonts w:ascii="Times New Roman" w:hAnsi="Times New Roman" w:cs="Times New Roman"/>
        </w:rPr>
        <w:t xml:space="preserve">The most common strategy for data augmentation is the traditional augmentation methods like image </w:t>
      </w:r>
      <w:r w:rsidR="00BD41D4">
        <w:rPr>
          <w:rFonts w:ascii="Times New Roman" w:hAnsi="Times New Roman" w:cs="Times New Roman"/>
        </w:rPr>
        <w:t xml:space="preserve">random </w:t>
      </w:r>
      <w:r w:rsidR="002B7C99" w:rsidRPr="002B7C99">
        <w:rPr>
          <w:rFonts w:ascii="Times New Roman" w:hAnsi="Times New Roman" w:cs="Times New Roman"/>
        </w:rPr>
        <w:t>crop, image flip and adding noise</w:t>
      </w:r>
      <w:r w:rsidR="002B7C99" w:rsidRPr="002B7C99">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&lt;EndNote&gt;&lt;Cite&gt;&lt;Author&gt;Mazzini&lt;/Author&gt;&lt;Year&gt;2020&lt;/Year&gt;&lt;RecNum&gt;1197&lt;/RecNum&gt;&lt;DisplayText&gt;(&lt;style face="italic"&gt;23&lt;/style&gt;)&lt;/DisplayText&gt;&lt;record&gt;&lt;rec-number&gt;1197&lt;/rec-number&gt;&lt;foreign-keys&gt;&lt;key app="EN" db-id="wdzfzdxfh2vt5mer2zlvpp2trztzeezzxt5d" timestamp="1658946237" guid="1f506be2-a7ca-460f-b482-528e7029fd05"&gt;1197&lt;/key&gt;&lt;/foreign-keys&gt;&lt;ref-type name="Journal Article"&gt;17&lt;/ref-type&gt;&lt;contributors&gt;&lt;authors&gt;&lt;author&gt;Mazzini, Davide&lt;/author&gt;&lt;author&gt;Napoletano, Paolo&lt;/author&gt;&lt;author&gt;Piccoli, Flavio&lt;/author&gt;&lt;author&gt;Schettini, Raimondo&lt;/author&gt;&lt;/authors&gt;&lt;/contributors&gt;&lt;titles&gt;&lt;title&gt;A novel approach to data augmentation for pavement distress segmentation&lt;/title&gt;&lt;secondary-title&gt;Computers in Industry&lt;/secondary-title&gt;&lt;/titles&gt;&lt;periodical&gt;&lt;full-title&gt;Computers in Industry&lt;/full-title&gt;&lt;/periodical&gt;&lt;pages&gt;103225&lt;/pages&gt;&lt;volume&gt;121&lt;/volume&gt;&lt;dates&gt;&lt;year&gt;2020&lt;/year&gt;&lt;/dates&gt;&lt;isbn&gt;0166-3615&lt;/isbn&gt;&lt;urls&gt;&lt;/urls&gt;&lt;/record&gt;&lt;/Cite&gt;&lt;/EndNote&gt;</w:instrText>
      </w:r>
      <w:r w:rsidR="002B7C99" w:rsidRPr="002B7C99">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23</w:t>
      </w:r>
      <w:r w:rsidR="0044361C">
        <w:rPr>
          <w:rFonts w:ascii="Times New Roman" w:hAnsi="Times New Roman" w:cs="Times New Roman"/>
          <w:noProof/>
        </w:rPr>
        <w:t>)</w:t>
      </w:r>
      <w:r w:rsidR="002B7C99" w:rsidRPr="002B7C99">
        <w:rPr>
          <w:rFonts w:ascii="Times New Roman" w:hAnsi="Times New Roman" w:cs="Times New Roman"/>
        </w:rPr>
        <w:fldChar w:fldCharType="end"/>
      </w:r>
      <w:r w:rsidR="002B7C99" w:rsidRPr="002B7C99">
        <w:rPr>
          <w:rFonts w:ascii="Times New Roman" w:hAnsi="Times New Roman" w:cs="Times New Roman"/>
        </w:rPr>
        <w:t>. In 2014, Goodfellow</w:t>
      </w:r>
      <w:r w:rsidR="002B7C99" w:rsidRPr="002B7C99">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&lt;EndNote&gt;&lt;Cite&gt;&lt;Author&gt;Goodfellow&lt;/Author&gt;&lt;Year&gt;2014&lt;/Year&gt;&lt;RecNum&gt;1198&lt;/RecNum&gt;&lt;DisplayText&gt;(&lt;style face="italic"&gt;24&lt;/style&gt;)&lt;/DisplayText&gt;&lt;record&gt;&lt;rec-number&gt;1198&lt;/rec-number&gt;&lt;foreign-keys&gt;&lt;key app="EN" db-id="wdzfzdxfh2vt5mer2zlvpp2trztzeezzxt5d" timestamp="1658946281" guid="dd1190bf-49ae-424a-b155-86bb26e4d66c"&gt;1198&lt;/key&gt;&lt;/foreign-keys&gt;&lt;ref-type name="Journal Article"&gt;17&lt;/ref-type&gt;&lt;contributors&gt;&lt;authors&gt;&lt;author&gt;Goodfellow, Ian&lt;/author&gt;&lt;author&gt;Pouget-Abadie, Jean&lt;/author&gt;&lt;author&gt;Mirza, Mehdi&lt;/author&gt;&lt;author&gt;Xu, Bing&lt;/author&gt;&lt;author&gt;Warde-Farley, David&lt;/author&gt;&lt;author&gt;Ozair, Sherjil&lt;/author&gt;&lt;author&gt;Courville, Aaron&lt;/author&gt;&lt;author&gt;Bengio, Yoshua&lt;/author&gt;&lt;/authors&gt;&lt;/contributors&gt;&lt;titles&gt;&lt;title&gt;Generative adversarial nets&lt;/title&gt;&lt;secondary-title&gt;Advances in neural information processing systems&lt;/secondary-title&gt;&lt;/titles&gt;&lt;periodical&gt;&lt;full-title&gt;Advances in neural information processing systems&lt;/full-title&gt;&lt;/periodical&gt;&lt;volume&gt;27&lt;/volume&gt;&lt;dates&gt;&lt;year&gt;2014&lt;/year&gt;&lt;/dates&gt;&lt;urls&gt;&lt;/urls&gt;&lt;/record&gt;&lt;/Cite&gt;&lt;/EndNote&gt;</w:instrText>
      </w:r>
      <w:r w:rsidR="002B7C99" w:rsidRPr="002B7C99">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24</w:t>
      </w:r>
      <w:r w:rsidR="0044361C">
        <w:rPr>
          <w:rFonts w:ascii="Times New Roman" w:hAnsi="Times New Roman" w:cs="Times New Roman"/>
          <w:noProof/>
        </w:rPr>
        <w:t>)</w:t>
      </w:r>
      <w:r w:rsidR="002B7C99" w:rsidRPr="002B7C99">
        <w:rPr>
          <w:rFonts w:ascii="Times New Roman" w:hAnsi="Times New Roman" w:cs="Times New Roman"/>
        </w:rPr>
        <w:fldChar w:fldCharType="end"/>
      </w:r>
      <w:r w:rsidR="002B7C99" w:rsidRPr="002B7C99">
        <w:rPr>
          <w:rFonts w:ascii="Times New Roman" w:hAnsi="Times New Roman" w:cs="Times New Roman"/>
        </w:rPr>
        <w:t xml:space="preserve"> proposed the concept of generative adversarial networks (GANs), which can produce real-like images through a battle between a generator and discriminator. Alec Radford</w:t>
      </w:r>
      <w:r w:rsidR="002B7C99" w:rsidRPr="002B7C99">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&lt;EndNote&gt;&lt;Cite&gt;&lt;Author&gt;Radford&lt;/Author&gt;&lt;Year&gt;2015&lt;/Year&gt;&lt;RecNum&gt;1199&lt;/RecNum&gt;&lt;DisplayText&gt;(&lt;style face="italic"&gt;25&lt;/style&gt;)&lt;/DisplayText&gt;&lt;record&gt;&lt;rec-number&gt;1199&lt;/rec-number&gt;&lt;foreign-keys&gt;&lt;key app="EN" db-id="wdzfzdxfh2vt5mer2zlvpp2trztzeezzxt5d" timestamp="1658946357" guid="1e9c7d25-3245-4a6f-92fe-b14848f30d2b"&gt;1199&lt;/key&gt;&lt;/foreign-keys&gt;&lt;ref-type name="Journal Article"&gt;17&lt;/ref-type&gt;&lt;contributors&gt;&lt;authors&gt;&lt;author&gt;Radford, Alec&lt;/author&gt;&lt;author&gt;Metz, Luke&lt;/author&gt;&lt;author&gt;Chintala, Soumith&lt;/author&gt;&lt;/authors&gt;&lt;/contributors&gt;&lt;titles&gt;&lt;title&gt;Unsupervised representation learning with deep convolutional generative adversarial networks&lt;/title&gt;&lt;secondary-title&gt;arXiv preprint arXiv:1511.06434&lt;/secondary-title&gt;&lt;/titles&gt;&lt;periodical&gt;&lt;full-title&gt;arXiv preprint arXiv:1511.06434&lt;/full-title&gt;&lt;/periodical&gt;&lt;dates&gt;&lt;year&gt;2015&lt;/year&gt;&lt;/dates&gt;&lt;urls&gt;&lt;/urls&gt;&lt;/record&gt;&lt;/Cite&gt;&lt;/EndNote&gt;</w:instrText>
      </w:r>
      <w:r w:rsidR="002B7C99" w:rsidRPr="002B7C99">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25</w:t>
      </w:r>
      <w:r w:rsidR="0044361C">
        <w:rPr>
          <w:rFonts w:ascii="Times New Roman" w:hAnsi="Times New Roman" w:cs="Times New Roman"/>
          <w:noProof/>
        </w:rPr>
        <w:t>)</w:t>
      </w:r>
      <w:r w:rsidR="002B7C99" w:rsidRPr="002B7C99">
        <w:rPr>
          <w:rFonts w:ascii="Times New Roman" w:hAnsi="Times New Roman" w:cs="Times New Roman"/>
        </w:rPr>
        <w:fldChar w:fldCharType="end"/>
      </w:r>
      <w:r w:rsidR="002B7C99" w:rsidRPr="002B7C99">
        <w:rPr>
          <w:rFonts w:ascii="Times New Roman" w:hAnsi="Times New Roman" w:cs="Times New Roman"/>
        </w:rPr>
        <w:t xml:space="preserve"> proposed deep convolutional generative adversarial networks (DCGANs) based on the conception of GAN, and it showed good representations of images. Because of using the convolution structure, DCGAN is popular in computer vision and has been applied in many areas including pavement </w:t>
      </w:r>
      <w:r w:rsidR="002B7C99" w:rsidRPr="002B7C99">
        <w:rPr>
          <w:rFonts w:ascii="Times New Roman" w:hAnsi="Times New Roman" w:cs="Times New Roman"/>
        </w:rPr>
        <w:lastRenderedPageBreak/>
        <w:t>crack data augmentation. For example, Lili Pei</w:t>
      </w:r>
      <w:r w:rsidR="002B7C99" w:rsidRPr="002B7C99">
        <w:rPr>
          <w:rFonts w:ascii="Times New Roman" w:hAnsi="Times New Roman" w:cs="Times New Roman"/>
        </w:rPr>
        <w:fldChar w:fldCharType="begin"/>
      </w:r>
      <w:r w:rsidR="0044361C">
        <w:rPr>
          <w:rFonts w:ascii="Times New Roman" w:hAnsi="Times New Roman" w:cs="Times New Roman"/>
        </w:rPr>
        <w:instrText xml:space="preserve"> ADDIN EN.CITE &lt;EndNote&gt;&lt;Cite&gt;&lt;Author&gt;Pei&lt;/Author&gt;&lt;Year&gt;2021&lt;/Year&gt;&lt;RecNum&gt;1190&lt;/RecNum&gt;&lt;DisplayText&gt;(&lt;style face="italic"&gt;26&lt;/style&gt;)&lt;/DisplayText&gt;&lt;record&gt;&lt;rec-number&gt;1190&lt;/rec-number&gt;&lt;foreign-keys&gt;&lt;key app="EN" db-id="wdzfzdxfh2vt5mer2zlvpp2trztzeezzxt5d" timestamp="1658463646" guid="e74eddf5-56e2-46d9-9fe9-86cbcbe26975"&gt;1190&lt;/key&gt;&lt;/foreign-keys&gt;&lt;ref-type name="Journal Article"&gt;17&lt;/ref-type&gt;&lt;contributors&gt;&lt;authors&gt;&lt;author&gt;Pei, Lili&lt;/author&gt;&lt;author&gt;Sun, Zhaoyun&lt;/author&gt;&lt;author&gt;Xiao, Liyang&lt;/author&gt;&lt;author&gt;Li, Wei&lt;/author&gt;&lt;author&gt;Sun, Jing&lt;/author&gt;&lt;author&gt;Zhang, He&lt;/author&gt;&lt;/authors&gt;&lt;/contributors&gt;&lt;titles&gt;&lt;title&gt;Virtual generation of pavement crack images based on improved deep convolutional generative adversarial network&lt;/title&gt;&lt;secondary-title&gt;Engineering Applications of Artificial Intelligence&lt;/secondary-title&gt;&lt;/titles&gt;&lt;periodical&gt;&lt;full-title&gt;Engineering Applications of Artificial Intelligence&lt;/full-title&gt;&lt;/periodical&gt;&lt;pages&gt;104376&lt;/pages&gt;&lt;volume&gt;104&lt;/volume&gt;&lt;dates&gt;&lt;year&gt;2021&lt;/year&gt;&lt;/dates&gt;&lt;isbn&gt;0952-1976&lt;/isbn&gt;&lt;urls&gt;&lt;/urls&gt;&lt;/record&gt;&lt;/Cite&gt;&lt;/EndNote&gt;</w:instrText>
      </w:r>
      <w:r w:rsidR="002B7C99" w:rsidRPr="002B7C99">
        <w:rPr>
          <w:rFonts w:ascii="Times New Roman" w:hAnsi="Times New Roman" w:cs="Times New Roman"/>
        </w:rPr>
        <w:fldChar w:fldCharType="separate"/>
      </w:r>
      <w:r w:rsidR="0044361C">
        <w:rPr>
          <w:rFonts w:ascii="Times New Roman" w:hAnsi="Times New Roman" w:cs="Times New Roman"/>
          <w:noProof/>
        </w:rPr>
        <w:t>(</w:t>
      </w:r>
      <w:r w:rsidR="0044361C" w:rsidRPr="0044361C">
        <w:rPr>
          <w:rFonts w:ascii="Times New Roman" w:hAnsi="Times New Roman" w:cs="Times New Roman"/>
          <w:i/>
          <w:noProof/>
        </w:rPr>
        <w:t>26</w:t>
      </w:r>
      <w:r w:rsidR="0044361C">
        <w:rPr>
          <w:rFonts w:ascii="Times New Roman" w:hAnsi="Times New Roman" w:cs="Times New Roman"/>
          <w:noProof/>
        </w:rPr>
        <w:t>)</w:t>
      </w:r>
      <w:r w:rsidR="002B7C99" w:rsidRPr="002B7C99">
        <w:rPr>
          <w:rFonts w:ascii="Times New Roman" w:hAnsi="Times New Roman" w:cs="Times New Roman"/>
        </w:rPr>
        <w:fldChar w:fldCharType="end"/>
      </w:r>
      <w:r w:rsidR="002B7C99" w:rsidRPr="002B7C99">
        <w:rPr>
          <w:rFonts w:ascii="Times New Roman" w:hAnsi="Times New Roman" w:cs="Times New Roman"/>
        </w:rPr>
        <w:t xml:space="preserve"> used variational autoencoder (VAE) to encode crack images and the results from VAE was input to DCGAN model to generate the fake images. </w:t>
      </w:r>
      <w:proofErr w:type="spellStart"/>
      <w:r w:rsidR="002B7C99" w:rsidRPr="002B7C99">
        <w:rPr>
          <w:rFonts w:ascii="Times New Roman" w:hAnsi="Times New Roman" w:cs="Times New Roman"/>
        </w:rPr>
        <w:t>Boqiang</w:t>
      </w:r>
      <w:proofErr w:type="spellEnd"/>
      <w:r w:rsidR="002B7C99" w:rsidRPr="002B7C99">
        <w:rPr>
          <w:rFonts w:ascii="Times New Roman" w:hAnsi="Times New Roman" w:cs="Times New Roman"/>
        </w:rPr>
        <w:t xml:space="preserve"> Xu</w:t>
      </w:r>
      <w:r w:rsidR="002B7C99" w:rsidRPr="002B7C99">
        <w:rPr>
          <w:rFonts w:ascii="Times New Roman" w:hAnsi="Times New Roman" w:cs="Times New Roman"/>
        </w:rPr>
        <w:fldChar w:fldCharType="begin"/>
      </w:r>
      <w:r w:rsidR="00164FD6">
        <w:rPr>
          <w:rFonts w:ascii="Times New Roman" w:hAnsi="Times New Roman" w:cs="Times New Roman"/>
        </w:rPr>
        <w:instrText xml:space="preserve"> ADDIN EN.CITE &lt;EndNote&gt;&lt;Cite&gt;&lt;Author&gt;Xu&lt;/Author&gt;&lt;Year&gt;2022&lt;/Year&gt;&lt;RecNum&gt;1200&lt;/RecNum&gt;&lt;DisplayText&gt;(&lt;style face="italic"&gt;17&lt;/style&gt;)&lt;/DisplayText&gt;&lt;record&gt;&lt;rec-number&gt;1200&lt;/rec-number&gt;&lt;foreign-keys&gt;&lt;key app="EN" db-id="wdzfzdxfh2vt5mer2zlvpp2trztzeezzxt5d" timestamp="1658946527" guid="0c8772a5-3083-4ace-85d3-0b0125a7e17e"&gt;1200&lt;/key&gt;&lt;/foreign-keys&gt;&lt;ref-type name="Journal Article"&gt;17&lt;/ref-type&gt;&lt;contributors&gt;&lt;authors&gt;&lt;author&gt;Xu, Boqiang&lt;/author&gt;&lt;author&gt;Liu, Chao&lt;/author&gt;&lt;/authors&gt;&lt;/contributors&gt;&lt;titles&gt;&lt;title&gt;Pavement crack detection algorithm based on generative adversarial network and convolutional neural network under small samples&lt;/title&gt;&lt;secondary-title&gt;Measurement&lt;/secondary-title&gt;&lt;/titles&gt;&lt;periodical&gt;&lt;full-title&gt;Measurement&lt;/full-title&gt;&lt;/periodical&gt;&lt;pages&gt;111219&lt;/pages&gt;&lt;volume&gt;196&lt;/volume&gt;&lt;dates&gt;&lt;year&gt;2022&lt;/year&gt;&lt;/dates&gt;&lt;isbn&gt;0263-2241&lt;/isbn&gt;&lt;urls&gt;&lt;/urls&gt;&lt;/record&gt;&lt;/Cite&gt;&lt;/EndNote&gt;</w:instrText>
      </w:r>
      <w:r w:rsidR="002B7C99" w:rsidRPr="002B7C99">
        <w:rPr>
          <w:rFonts w:ascii="Times New Roman" w:hAnsi="Times New Roman" w:cs="Times New Roman"/>
        </w:rPr>
        <w:fldChar w:fldCharType="separate"/>
      </w:r>
      <w:r w:rsidR="00164FD6">
        <w:rPr>
          <w:rFonts w:ascii="Times New Roman" w:hAnsi="Times New Roman" w:cs="Times New Roman"/>
          <w:noProof/>
        </w:rPr>
        <w:t>(</w:t>
      </w:r>
      <w:r w:rsidR="00164FD6" w:rsidRPr="00164FD6">
        <w:rPr>
          <w:rFonts w:ascii="Times New Roman" w:hAnsi="Times New Roman" w:cs="Times New Roman"/>
          <w:i/>
          <w:noProof/>
        </w:rPr>
        <w:t>17</w:t>
      </w:r>
      <w:r w:rsidR="00164FD6">
        <w:rPr>
          <w:rFonts w:ascii="Times New Roman" w:hAnsi="Times New Roman" w:cs="Times New Roman"/>
          <w:noProof/>
        </w:rPr>
        <w:t>)</w:t>
      </w:r>
      <w:r w:rsidR="002B7C99" w:rsidRPr="002B7C99">
        <w:rPr>
          <w:rFonts w:ascii="Times New Roman" w:hAnsi="Times New Roman" w:cs="Times New Roman"/>
        </w:rPr>
        <w:fldChar w:fldCharType="end"/>
      </w:r>
      <w:r w:rsidR="002B7C99" w:rsidRPr="002B7C99">
        <w:rPr>
          <w:rFonts w:ascii="Times New Roman" w:hAnsi="Times New Roman" w:cs="Times New Roman"/>
        </w:rPr>
        <w:t xml:space="preserve"> recaches a quite high identification accuracy in pavement crack classification tasks based on DCGAN and VGG16. However, there are still some problems in DCGAN. For example, the original DCGAN structure is more suitable for small size images like an image with resolution of 32 * 32 pixels. </w:t>
      </w:r>
      <w:r w:rsidR="00CC2C48">
        <w:rPr>
          <w:rFonts w:ascii="Times New Roman" w:hAnsi="Times New Roman" w:cs="Times New Roman"/>
        </w:rPr>
        <w:t xml:space="preserve">In </w:t>
      </w:r>
      <w:r w:rsidR="002B7C99" w:rsidRPr="002B7C99">
        <w:rPr>
          <w:rFonts w:ascii="Times New Roman" w:hAnsi="Times New Roman" w:cs="Times New Roman"/>
        </w:rPr>
        <w:t>pavement crack segmentation task</w:t>
      </w:r>
      <w:r w:rsidR="0044361C">
        <w:rPr>
          <w:rFonts w:ascii="Times New Roman" w:hAnsi="Times New Roman" w:cs="Times New Roman"/>
        </w:rPr>
        <w:t>s</w:t>
      </w:r>
      <w:r w:rsidR="002B7C99" w:rsidRPr="002B7C99">
        <w:rPr>
          <w:rFonts w:ascii="Times New Roman" w:hAnsi="Times New Roman" w:cs="Times New Roman"/>
        </w:rPr>
        <w:t xml:space="preserve">, the resolution of images </w:t>
      </w:r>
      <w:r w:rsidR="0013375E">
        <w:rPr>
          <w:rFonts w:ascii="Times New Roman" w:hAnsi="Times New Roman" w:cs="Times New Roman"/>
        </w:rPr>
        <w:t>is normally larger than 256 * 256 pixels</w:t>
      </w:r>
      <w:r w:rsidR="002B7C99" w:rsidRPr="002B7C99">
        <w:rPr>
          <w:rFonts w:ascii="Times New Roman" w:hAnsi="Times New Roman" w:cs="Times New Roman"/>
        </w:rPr>
        <w:t xml:space="preserve">. Another problem is that the discriminator in DCGAN studies too fast which would lead the loss of discriminator to 0 very rapidly while the generator had not studied very well. </w:t>
      </w:r>
    </w:p>
    <w:p w14:paraId="1288F5F1" w14:textId="48A2DD87" w:rsidR="008D5CE4" w:rsidRDefault="00D779D6" w:rsidP="008D5CE4">
      <w:pPr>
        <w:spacing w:after="0" w:line="240" w:lineRule="auto"/>
        <w:ind w:firstLine="720"/>
        <w:rPr>
          <w:rFonts w:ascii="Times New Roman" w:hAnsi="Times New Roman" w:cs="Times New Roman"/>
        </w:rPr>
      </w:pPr>
      <w:r>
        <w:rPr>
          <w:rFonts w:ascii="Times New Roman" w:hAnsi="Times New Roman" w:cs="Times New Roman"/>
        </w:rPr>
        <w:t xml:space="preserve">This paper proposed a framework for pavement crack segmentation which contains </w:t>
      </w:r>
      <w:r w:rsidR="002649CB">
        <w:rPr>
          <w:rFonts w:ascii="Times New Roman" w:hAnsi="Times New Roman" w:cs="Times New Roman"/>
        </w:rPr>
        <w:t>an automated</w:t>
      </w:r>
      <w:r w:rsidR="002649CB" w:rsidRPr="002B7C99">
        <w:rPr>
          <w:rFonts w:ascii="Times New Roman" w:hAnsi="Times New Roman" w:cs="Times New Roman"/>
        </w:rPr>
        <w:t xml:space="preserve"> pavement crack generative adversarial network (</w:t>
      </w:r>
      <w:r w:rsidR="002649CB">
        <w:rPr>
          <w:rFonts w:ascii="Times New Roman" w:hAnsi="Times New Roman" w:cs="Times New Roman"/>
        </w:rPr>
        <w:t>A</w:t>
      </w:r>
      <w:r w:rsidR="002649CB" w:rsidRPr="002B7C99">
        <w:rPr>
          <w:rFonts w:ascii="Times New Roman" w:hAnsi="Times New Roman" w:cs="Times New Roman"/>
        </w:rPr>
        <w:t>PC-GAN)</w:t>
      </w:r>
      <w:r w:rsidR="002649CB">
        <w:rPr>
          <w:rFonts w:ascii="Times New Roman" w:hAnsi="Times New Roman" w:cs="Times New Roman"/>
        </w:rPr>
        <w:t xml:space="preserve"> and a</w:t>
      </w:r>
      <w:r w:rsidR="002649CB" w:rsidRPr="002649CB">
        <w:rPr>
          <w:rFonts w:ascii="Times New Roman" w:hAnsi="Times New Roman" w:cs="Times New Roman"/>
        </w:rPr>
        <w:t xml:space="preserve"> </w:t>
      </w:r>
      <w:r w:rsidR="002649CB" w:rsidRPr="002B7C99">
        <w:rPr>
          <w:rFonts w:ascii="Times New Roman" w:hAnsi="Times New Roman" w:cs="Times New Roman"/>
        </w:rPr>
        <w:t>new pixel-level pavement crack segmentation network</w:t>
      </w:r>
      <w:r w:rsidR="002649CB">
        <w:rPr>
          <w:rFonts w:ascii="Times New Roman" w:hAnsi="Times New Roman" w:cs="Times New Roman"/>
        </w:rPr>
        <w:t>, AttuNet.</w:t>
      </w:r>
      <w:r w:rsidR="00CD6765">
        <w:rPr>
          <w:rFonts w:ascii="Times New Roman" w:hAnsi="Times New Roman" w:cs="Times New Roman"/>
        </w:rPr>
        <w:t xml:space="preserve"> The APC-GAN was modified from DCGAN and designed for improving the generated road image quality. The kernel size of APC-GAN was enlarged in generator for capturing more information. Moreover, the </w:t>
      </w:r>
      <w:r w:rsidR="00CD6765" w:rsidRPr="006A7BA8">
        <w:rPr>
          <w:rFonts w:ascii="Times New Roman" w:hAnsi="Times New Roman" w:cs="Times New Roman"/>
        </w:rPr>
        <w:t>convolutional layers</w:t>
      </w:r>
      <w:r w:rsidR="00CD6765">
        <w:rPr>
          <w:rFonts w:ascii="Times New Roman" w:hAnsi="Times New Roman" w:cs="Times New Roman"/>
        </w:rPr>
        <w:t xml:space="preserve"> </w:t>
      </w:r>
      <w:r w:rsidR="007D4648">
        <w:rPr>
          <w:rFonts w:ascii="Times New Roman" w:hAnsi="Times New Roman" w:cs="Times New Roman"/>
        </w:rPr>
        <w:t>were</w:t>
      </w:r>
      <w:r w:rsidR="00CD6765">
        <w:rPr>
          <w:rFonts w:ascii="Times New Roman" w:hAnsi="Times New Roman" w:cs="Times New Roman"/>
        </w:rPr>
        <w:t xml:space="preserve"> increased in both generator and discriminator to produce sharper images. </w:t>
      </w:r>
      <w:r w:rsidR="00107CBE">
        <w:rPr>
          <w:rFonts w:ascii="Times New Roman" w:hAnsi="Times New Roman" w:cs="Times New Roman"/>
        </w:rPr>
        <w:t>Gaussian noise was added at the top of the discriminator to slow down its convergence speed. The AttuNet was modified from U-Net. A</w:t>
      </w:r>
      <w:r w:rsidR="00107CBE" w:rsidRPr="00F44EC0">
        <w:rPr>
          <w:rFonts w:ascii="Times New Roman" w:hAnsi="Times New Roman" w:cs="Times New Roman"/>
        </w:rPr>
        <w:t xml:space="preserve">n attention module was introduced to </w:t>
      </w:r>
      <w:r w:rsidR="00107CBE">
        <w:rPr>
          <w:rFonts w:ascii="Times New Roman" w:hAnsi="Times New Roman" w:cs="Times New Roman"/>
        </w:rPr>
        <w:t xml:space="preserve">this structure which can </w:t>
      </w:r>
      <w:r w:rsidR="00107CBE" w:rsidRPr="00F44EC0">
        <w:rPr>
          <w:rFonts w:ascii="Times New Roman" w:hAnsi="Times New Roman" w:cs="Times New Roman"/>
        </w:rPr>
        <w:t>extract cracks’ features by fusing different channel information from different layers.</w:t>
      </w:r>
      <w:r w:rsidR="00107CBE">
        <w:rPr>
          <w:rFonts w:ascii="Times New Roman" w:hAnsi="Times New Roman" w:cs="Times New Roman"/>
        </w:rPr>
        <w:t xml:space="preserve"> Batch normalization was used both in APC-GAN and AttuNet to</w:t>
      </w:r>
      <w:r w:rsidR="00107CBE" w:rsidRPr="006A7BA8">
        <w:rPr>
          <w:rFonts w:ascii="Times New Roman" w:hAnsi="Times New Roman" w:cs="Times New Roman"/>
        </w:rPr>
        <w:t xml:space="preserve"> accelerat</w:t>
      </w:r>
      <w:r w:rsidR="00107CBE">
        <w:rPr>
          <w:rFonts w:ascii="Times New Roman" w:hAnsi="Times New Roman" w:cs="Times New Roman"/>
        </w:rPr>
        <w:t>e</w:t>
      </w:r>
      <w:r w:rsidR="00107CBE" w:rsidRPr="006A7BA8">
        <w:rPr>
          <w:rFonts w:ascii="Times New Roman" w:hAnsi="Times New Roman" w:cs="Times New Roman"/>
        </w:rPr>
        <w:t xml:space="preserve"> training</w:t>
      </w:r>
      <w:r w:rsidR="00107CBE">
        <w:rPr>
          <w:rFonts w:ascii="Times New Roman" w:hAnsi="Times New Roman" w:cs="Times New Roman"/>
        </w:rPr>
        <w:t xml:space="preserve">. </w:t>
      </w:r>
      <w:r w:rsidR="007D4648">
        <w:rPr>
          <w:rFonts w:ascii="Times New Roman" w:hAnsi="Times New Roman" w:cs="Times New Roman"/>
        </w:rPr>
        <w:t xml:space="preserve">The proposed AttuNet combines the advantages of U-Net and attention module. </w:t>
      </w:r>
      <w:r w:rsidR="007D4648" w:rsidRPr="002B7C99">
        <w:rPr>
          <w:rFonts w:ascii="Times New Roman" w:hAnsi="Times New Roman" w:cs="Times New Roman"/>
        </w:rPr>
        <w:t xml:space="preserve">Another AttuNet-min was proposed through replacing the max pooling layer by min pooling layer to make the network focus more on the </w:t>
      </w:r>
      <w:r w:rsidR="007D4648">
        <w:rPr>
          <w:rFonts w:ascii="Times New Roman" w:hAnsi="Times New Roman" w:cs="Times New Roman"/>
        </w:rPr>
        <w:t>crack</w:t>
      </w:r>
      <w:r w:rsidR="007D4648" w:rsidRPr="002B7C99">
        <w:rPr>
          <w:rFonts w:ascii="Times New Roman" w:hAnsi="Times New Roman" w:cs="Times New Roman"/>
        </w:rPr>
        <w:t xml:space="preserve"> </w:t>
      </w:r>
      <w:r w:rsidR="007D4648">
        <w:rPr>
          <w:rFonts w:ascii="Times New Roman" w:hAnsi="Times New Roman" w:cs="Times New Roman"/>
        </w:rPr>
        <w:t>in</w:t>
      </w:r>
      <w:r w:rsidR="007D4648" w:rsidRPr="002B7C99">
        <w:rPr>
          <w:rFonts w:ascii="Times New Roman" w:hAnsi="Times New Roman" w:cs="Times New Roman"/>
        </w:rPr>
        <w:t xml:space="preserve"> the </w:t>
      </w:r>
      <w:r w:rsidR="007D4648">
        <w:rPr>
          <w:rFonts w:ascii="Times New Roman" w:hAnsi="Times New Roman" w:cs="Times New Roman"/>
        </w:rPr>
        <w:t>road</w:t>
      </w:r>
      <w:r w:rsidR="007D4648" w:rsidRPr="002B7C99">
        <w:rPr>
          <w:rFonts w:ascii="Times New Roman" w:hAnsi="Times New Roman" w:cs="Times New Roman"/>
        </w:rPr>
        <w:t xml:space="preserve"> image. </w:t>
      </w:r>
      <w:r w:rsidR="007D4648">
        <w:rPr>
          <w:rFonts w:ascii="Times New Roman" w:hAnsi="Times New Roman" w:cs="Times New Roman"/>
        </w:rPr>
        <w:t xml:space="preserve">In this paper, an open-source dataset is used to verify the segmentation accuracy of the proposed method. </w:t>
      </w:r>
      <w:r w:rsidR="000F0784">
        <w:rPr>
          <w:rFonts w:ascii="Times New Roman" w:hAnsi="Times New Roman" w:cs="Times New Roman"/>
        </w:rPr>
        <w:t xml:space="preserve">The experimental results show that </w:t>
      </w:r>
      <w:r w:rsidR="008D5CE4">
        <w:rPr>
          <w:rFonts w:ascii="Times New Roman" w:hAnsi="Times New Roman" w:cs="Times New Roman"/>
        </w:rPr>
        <w:t xml:space="preserve">the APC-GAN provides more distinct and diversity images than DCGAN and traditional augmentation method. The proposed framework </w:t>
      </w:r>
      <w:r w:rsidR="008D5CE4" w:rsidRPr="002B7C99">
        <w:rPr>
          <w:rFonts w:ascii="Times New Roman" w:hAnsi="Times New Roman" w:cs="Times New Roman"/>
        </w:rPr>
        <w:t xml:space="preserve">were compared with four classic CNN models including </w:t>
      </w:r>
      <w:r w:rsidR="008D5CE4" w:rsidRPr="002B7C99">
        <w:rPr>
          <w:rFonts w:ascii="Times New Roman" w:eastAsiaTheme="minorHAnsi" w:hAnsi="Times New Roman" w:cs="Times New Roman"/>
        </w:rPr>
        <w:t>U-Net, DeepLab-resnet50</w:t>
      </w:r>
      <w:r w:rsidR="008D5CE4" w:rsidRPr="002B7C99">
        <w:rPr>
          <w:rFonts w:ascii="Times New Roman" w:eastAsiaTheme="minorHAnsi" w:hAnsi="Times New Roman" w:cs="Times New Roman"/>
        </w:rPr>
        <w:fldChar w:fldCharType="begin"/>
      </w:r>
      <w:r w:rsidR="0044361C">
        <w:rPr>
          <w:rFonts w:ascii="Times New Roman" w:eastAsiaTheme="minorHAnsi" w:hAnsi="Times New Roman" w:cs="Times New Roman"/>
        </w:rPr>
        <w:instrText xml:space="preserve"> ADDIN EN.CITE &lt;EndNote&gt;&lt;Cite&gt;&lt;Author&gt;Chen&lt;/Author&gt;&lt;Year&gt;2017&lt;/Year&gt;&lt;RecNum&gt;1191&lt;/RecNum&gt;&lt;DisplayText&gt;(&lt;style face="italic"&gt;27&lt;/style&gt;)&lt;/DisplayText&gt;&lt;record&gt;&lt;rec-number&gt;1191&lt;/rec-number&gt;&lt;foreign-keys&gt;&lt;key app="EN" db-id="wdzfzdxfh2vt5mer2zlvpp2trztzeezzxt5d" timestamp="1658870689" guid="bf8e260f-c49b-4cbf-a83b-e6ba2e733994"&gt;1191&lt;/key&gt;&lt;/foreign-keys&gt;&lt;ref-type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8D5CE4" w:rsidRPr="002B7C99">
        <w:rPr>
          <w:rFonts w:ascii="Times New Roman" w:eastAsiaTheme="minorHAnsi" w:hAnsi="Times New Roman" w:cs="Times New Roman"/>
        </w:rPr>
        <w:fldChar w:fldCharType="separate"/>
      </w:r>
      <w:r w:rsidR="0044361C">
        <w:rPr>
          <w:rFonts w:ascii="Times New Roman" w:eastAsiaTheme="minorHAnsi" w:hAnsi="Times New Roman" w:cs="Times New Roman"/>
          <w:noProof/>
        </w:rPr>
        <w:t>(</w:t>
      </w:r>
      <w:r w:rsidR="0044361C" w:rsidRPr="0044361C">
        <w:rPr>
          <w:rFonts w:ascii="Times New Roman" w:eastAsiaTheme="minorHAnsi" w:hAnsi="Times New Roman" w:cs="Times New Roman"/>
          <w:i/>
          <w:noProof/>
        </w:rPr>
        <w:t>27</w:t>
      </w:r>
      <w:r w:rsidR="0044361C">
        <w:rPr>
          <w:rFonts w:ascii="Times New Roman" w:eastAsiaTheme="minorHAnsi" w:hAnsi="Times New Roman" w:cs="Times New Roman"/>
          <w:noProof/>
        </w:rPr>
        <w:t>)</w:t>
      </w:r>
      <w:r w:rsidR="008D5CE4" w:rsidRPr="002B7C99">
        <w:rPr>
          <w:rFonts w:ascii="Times New Roman" w:eastAsiaTheme="minorHAnsi" w:hAnsi="Times New Roman" w:cs="Times New Roman"/>
        </w:rPr>
        <w:fldChar w:fldCharType="end"/>
      </w:r>
      <w:r w:rsidR="008D5CE4" w:rsidRPr="002B7C99">
        <w:rPr>
          <w:rFonts w:ascii="Times New Roman" w:eastAsiaTheme="minorHAnsi" w:hAnsi="Times New Roman" w:cs="Times New Roman"/>
        </w:rPr>
        <w:t>, FCN-resnet50</w:t>
      </w:r>
      <w:r w:rsidR="008D5CE4" w:rsidRPr="002B7C99">
        <w:rPr>
          <w:rFonts w:ascii="Times New Roman" w:eastAsiaTheme="minorHAnsi" w:hAnsi="Times New Roman" w:cs="Times New Roman"/>
        </w:rPr>
        <w:fldChar w:fldCharType="begin"/>
      </w:r>
      <w:r w:rsidR="0044361C">
        <w:rPr>
          <w:rFonts w:ascii="Times New Roman" w:eastAsiaTheme="minorHAnsi" w:hAnsi="Times New Roman" w:cs="Times New Roman"/>
        </w:rPr>
        <w:instrText xml:space="preserve"> ADDIN EN.CITE &lt;EndNote&gt;&lt;Cite&gt;&lt;Author&gt;Long&lt;/Author&gt;&lt;Year&gt;2015&lt;/Year&gt;&lt;RecNum&gt;1192&lt;/RecNum&gt;&lt;DisplayText&gt;(&lt;style face="italic"&gt;28&lt;/style&gt;)&lt;/DisplayText&gt;&lt;record&gt;&lt;rec-number&gt;1192&lt;/rec-number&gt;&lt;foreign-keys&gt;&lt;key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8D5CE4" w:rsidRPr="002B7C99">
        <w:rPr>
          <w:rFonts w:ascii="Times New Roman" w:eastAsiaTheme="minorHAnsi" w:hAnsi="Times New Roman" w:cs="Times New Roman"/>
        </w:rPr>
        <w:fldChar w:fldCharType="separate"/>
      </w:r>
      <w:r w:rsidR="0044361C">
        <w:rPr>
          <w:rFonts w:ascii="Times New Roman" w:eastAsiaTheme="minorHAnsi" w:hAnsi="Times New Roman" w:cs="Times New Roman"/>
          <w:noProof/>
        </w:rPr>
        <w:t>(</w:t>
      </w:r>
      <w:r w:rsidR="0044361C" w:rsidRPr="0044361C">
        <w:rPr>
          <w:rFonts w:ascii="Times New Roman" w:eastAsiaTheme="minorHAnsi" w:hAnsi="Times New Roman" w:cs="Times New Roman"/>
          <w:i/>
          <w:noProof/>
        </w:rPr>
        <w:t>28</w:t>
      </w:r>
      <w:r w:rsidR="0044361C">
        <w:rPr>
          <w:rFonts w:ascii="Times New Roman" w:eastAsiaTheme="minorHAnsi" w:hAnsi="Times New Roman" w:cs="Times New Roman"/>
          <w:noProof/>
        </w:rPr>
        <w:t>)</w:t>
      </w:r>
      <w:r w:rsidR="008D5CE4" w:rsidRPr="002B7C99">
        <w:rPr>
          <w:rFonts w:ascii="Times New Roman" w:eastAsiaTheme="minorHAnsi" w:hAnsi="Times New Roman" w:cs="Times New Roman"/>
        </w:rPr>
        <w:fldChar w:fldCharType="end"/>
      </w:r>
      <w:r w:rsidR="008D5CE4" w:rsidRPr="002B7C99">
        <w:rPr>
          <w:rFonts w:ascii="Times New Roman" w:eastAsiaTheme="minorHAnsi" w:hAnsi="Times New Roman" w:cs="Times New Roman"/>
        </w:rPr>
        <w:t>, and LRASPP_mobilenet_v3-large</w:t>
      </w:r>
      <w:r w:rsidR="008D5CE4" w:rsidRPr="002B7C99">
        <w:rPr>
          <w:rFonts w:ascii="Times New Roman" w:eastAsiaTheme="minorHAnsi" w:hAnsi="Times New Roman" w:cs="Times New Roman"/>
        </w:rPr>
        <w:fldChar w:fldCharType="begin"/>
      </w:r>
      <w:r w:rsidR="0044361C">
        <w:rPr>
          <w:rFonts w:ascii="Times New Roman" w:eastAsiaTheme="minorHAnsi" w:hAnsi="Times New Roman" w:cs="Times New Roman"/>
        </w:rPr>
        <w:instrText xml:space="preserve"> ADDIN EN.CITE &lt;EndNote&gt;&lt;Cite&gt;&lt;Author&gt;Howard&lt;/Author&gt;&lt;Year&gt;2019&lt;/Year&gt;&lt;RecNum&gt;1193&lt;/RecNum&gt;&lt;DisplayText&gt;(&lt;style face="italic"&gt;29&lt;/style&gt;)&lt;/DisplayText&gt;&lt;record&gt;&lt;rec-number&gt;1193&lt;/rec-number&gt;&lt;foreign-keys&gt;&lt;key app="EN" db-id="wdzfzdxfh2vt5mer2zlvpp2trztzeezzxt5d" timestamp="1658870839" guid="54587afc-07cf-4116-823d-d12456a3661e"&gt;1193&lt;/key&gt;&lt;/foreign-keys&gt;&lt;ref-type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8D5CE4" w:rsidRPr="002B7C99">
        <w:rPr>
          <w:rFonts w:ascii="Times New Roman" w:eastAsiaTheme="minorHAnsi" w:hAnsi="Times New Roman" w:cs="Times New Roman"/>
        </w:rPr>
        <w:fldChar w:fldCharType="separate"/>
      </w:r>
      <w:r w:rsidR="0044361C">
        <w:rPr>
          <w:rFonts w:ascii="Times New Roman" w:eastAsiaTheme="minorHAnsi" w:hAnsi="Times New Roman" w:cs="Times New Roman"/>
          <w:noProof/>
        </w:rPr>
        <w:t>(</w:t>
      </w:r>
      <w:r w:rsidR="0044361C" w:rsidRPr="0044361C">
        <w:rPr>
          <w:rFonts w:ascii="Times New Roman" w:eastAsiaTheme="minorHAnsi" w:hAnsi="Times New Roman" w:cs="Times New Roman"/>
          <w:i/>
          <w:noProof/>
        </w:rPr>
        <w:t>29</w:t>
      </w:r>
      <w:r w:rsidR="0044361C">
        <w:rPr>
          <w:rFonts w:ascii="Times New Roman" w:eastAsiaTheme="minorHAnsi" w:hAnsi="Times New Roman" w:cs="Times New Roman"/>
          <w:noProof/>
        </w:rPr>
        <w:t>)</w:t>
      </w:r>
      <w:r w:rsidR="008D5CE4" w:rsidRPr="002B7C99">
        <w:rPr>
          <w:rFonts w:ascii="Times New Roman" w:eastAsiaTheme="minorHAnsi" w:hAnsi="Times New Roman" w:cs="Times New Roman"/>
        </w:rPr>
        <w:fldChar w:fldCharType="end"/>
      </w:r>
      <w:r w:rsidR="008D5CE4">
        <w:rPr>
          <w:rFonts w:ascii="Times New Roman" w:hAnsi="Times New Roman" w:cs="Times New Roman"/>
        </w:rPr>
        <w:t xml:space="preserve">, and it showed a higher accuracy in crack segmentation. The organization of this study is outlined as follows. In METHODOLOGY, the </w:t>
      </w:r>
      <w:r w:rsidR="00321A85">
        <w:rPr>
          <w:rFonts w:ascii="Times New Roman" w:hAnsi="Times New Roman" w:cs="Times New Roman"/>
        </w:rPr>
        <w:t xml:space="preserve">basic theory and </w:t>
      </w:r>
      <w:r w:rsidR="008D5CE4">
        <w:rPr>
          <w:rFonts w:ascii="Times New Roman" w:hAnsi="Times New Roman" w:cs="Times New Roman"/>
        </w:rPr>
        <w:t xml:space="preserve">structure </w:t>
      </w:r>
      <w:r w:rsidR="00321A85">
        <w:rPr>
          <w:rFonts w:ascii="Times New Roman" w:hAnsi="Times New Roman" w:cs="Times New Roman"/>
        </w:rPr>
        <w:t>of APC-GAN and AttuNet is presented. In RESULTS, the proposed framework is applied to crack dataset and compares the performance with various CNN models and it shows the pixel-level segmentation results of the cracks.</w:t>
      </w:r>
    </w:p>
    <w:p w14:paraId="2DCAA363" w14:textId="77777777" w:rsidR="00E0441C" w:rsidRPr="002B7C99" w:rsidRDefault="00E0441C" w:rsidP="008D5CE4">
      <w:pPr>
        <w:spacing w:after="0" w:line="240" w:lineRule="auto"/>
        <w:ind w:firstLine="720"/>
        <w:rPr>
          <w:rFonts w:ascii="Times New Roman" w:hAnsi="Times New Roman" w:cs="Times New Roman"/>
        </w:rPr>
      </w:pPr>
    </w:p>
    <w:p w14:paraId="65BC6239" w14:textId="05B71DBD" w:rsidR="008E12AF" w:rsidRDefault="00502D17" w:rsidP="00DE7BE7">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t>METHOD</w:t>
      </w:r>
      <w:r w:rsidR="00720D57">
        <w:rPr>
          <w:rFonts w:ascii="Times New Roman" w:hAnsi="Times New Roman" w:cs="Times New Roman"/>
          <w:b/>
          <w:color w:val="000000" w:themeColor="text1"/>
        </w:rPr>
        <w:t>OLOGY</w:t>
      </w:r>
    </w:p>
    <w:p w14:paraId="5CFC8C5D" w14:textId="77777777" w:rsidR="00C753D8" w:rsidRDefault="00C753D8" w:rsidP="00DE7BE7">
      <w:pPr>
        <w:spacing w:after="0" w:line="240" w:lineRule="auto"/>
        <w:rPr>
          <w:rFonts w:ascii="Times New Roman" w:hAnsi="Times New Roman" w:cs="Times New Roman"/>
          <w:b/>
          <w:color w:val="000000" w:themeColor="text1"/>
        </w:rPr>
      </w:pPr>
    </w:p>
    <w:p w14:paraId="703375AB" w14:textId="533076B0" w:rsidR="006A7BA8" w:rsidRPr="005617FF" w:rsidRDefault="00E0441C" w:rsidP="00DE7BE7">
      <w:pPr>
        <w:spacing w:after="0" w:line="240" w:lineRule="auto"/>
        <w:rPr>
          <w:rFonts w:ascii="Times New Roman" w:hAnsi="Times New Roman" w:cs="Times New Roman"/>
          <w:b/>
          <w:color w:val="000000" w:themeColor="text1"/>
        </w:rPr>
      </w:pPr>
      <w:r>
        <w:rPr>
          <w:rFonts w:ascii="Times New Roman" w:hAnsi="Times New Roman" w:cs="Times New Roman"/>
          <w:b/>
          <w:color w:val="000000" w:themeColor="text1"/>
        </w:rPr>
        <w:t>APC-GAN</w:t>
      </w:r>
    </w:p>
    <w:p w14:paraId="2D463521" w14:textId="04880874" w:rsidR="00720D57" w:rsidRPr="005617FF" w:rsidRDefault="00E0441C" w:rsidP="00720D57">
      <w:pPr>
        <w:spacing w:after="0" w:line="240" w:lineRule="auto"/>
        <w:ind w:firstLine="720"/>
        <w:rPr>
          <w:rFonts w:ascii="Times New Roman" w:hAnsi="Times New Roman" w:cs="Times New Roman"/>
        </w:rPr>
      </w:pPr>
      <w:r>
        <w:rPr>
          <w:rFonts w:ascii="Times New Roman" w:hAnsi="Times New Roman" w:cs="Times New Roman"/>
        </w:rPr>
        <w:t>A</w:t>
      </w:r>
      <w:r w:rsidR="00720D57" w:rsidRPr="006A7BA8">
        <w:rPr>
          <w:rFonts w:ascii="Times New Roman" w:hAnsi="Times New Roman" w:cs="Times New Roman"/>
        </w:rPr>
        <w:t xml:space="preserve">PC-GAN was designed for the pavement crack segmentation tasks according to the shortages of DCGAN. The structure of </w:t>
      </w:r>
      <w:r>
        <w:rPr>
          <w:rFonts w:ascii="Times New Roman" w:hAnsi="Times New Roman" w:cs="Times New Roman"/>
        </w:rPr>
        <w:t>A</w:t>
      </w:r>
      <w:r w:rsidR="00720D57" w:rsidRPr="006A7BA8">
        <w:rPr>
          <w:rFonts w:ascii="Times New Roman" w:hAnsi="Times New Roman" w:cs="Times New Roman"/>
        </w:rPr>
        <w:t>PC-GAN was shown in Figure 1.</w:t>
      </w:r>
      <w:r w:rsidR="00720D57">
        <w:rPr>
          <w:rFonts w:ascii="Times New Roman" w:hAnsi="Times New Roman" w:cs="Times New Roman"/>
        </w:rPr>
        <w:t xml:space="preserve"> </w:t>
      </w:r>
      <w:r w:rsidR="00720D57" w:rsidRPr="00720D57">
        <w:rPr>
          <w:rFonts w:ascii="Times New Roman" w:hAnsi="Times New Roman" w:cs="Times New Roman"/>
        </w:rPr>
        <w:t xml:space="preserve">The input is a random vector with length 4096. In Generator part, a G-Block (4×4) is comprised of a convolution layer with a kernel size 4×4, and then followed a batch normalization with momentum 0.7, an activation function Rectified Linear Unit (ReLU) and an up-sampling layer. In Discriminator part, </w:t>
      </w:r>
      <w:r w:rsidR="00C753D8">
        <w:rPr>
          <w:rFonts w:ascii="Times New Roman" w:hAnsi="Times New Roman" w:cs="Times New Roman"/>
        </w:rPr>
        <w:t>a</w:t>
      </w:r>
      <w:r w:rsidR="00720D57" w:rsidRPr="00720D57">
        <w:rPr>
          <w:rFonts w:ascii="Times New Roman" w:hAnsi="Times New Roman" w:cs="Times New Roman"/>
        </w:rPr>
        <w:t xml:space="preserve"> D-Block (3×3) is comprised of a convolutional layer whose kernel size is 3×3, and then followed a batch normalization with momentum 0.7, an activation function leaky Rectified Linear Unit (leakyReLU), a Dropout layer with parameter 0.25 and an average pooling layer. The convolution layer can process the image to produce a set of feature maps while the activation functions used in this </w:t>
      </w:r>
      <w:r>
        <w:rPr>
          <w:rFonts w:ascii="Times New Roman" w:hAnsi="Times New Roman" w:cs="Times New Roman"/>
        </w:rPr>
        <w:t>A</w:t>
      </w:r>
      <w:r w:rsidR="00720D57" w:rsidRPr="00720D57">
        <w:rPr>
          <w:rFonts w:ascii="Times New Roman" w:hAnsi="Times New Roman" w:cs="Times New Roman"/>
        </w:rPr>
        <w:t>PC-GAN model include ReLU, leakyReLU and Sigmoid, which can make the network learn a non-linear task. The average pooling in Discriminator was utilized to translate invariance and reduce the parameter size of the networks.</w:t>
      </w:r>
    </w:p>
    <w:p w14:paraId="0B23AFE2" w14:textId="77777777" w:rsidR="00720D57" w:rsidRPr="006A7BA8" w:rsidRDefault="00720D57" w:rsidP="006A7BA8">
      <w:pPr>
        <w:spacing w:after="0" w:line="240" w:lineRule="auto"/>
        <w:ind w:firstLine="720"/>
        <w:rPr>
          <w:rFonts w:ascii="Times New Roman" w:hAnsi="Times New Roman" w:cs="Times New Roman"/>
        </w:rPr>
      </w:pPr>
    </w:p>
    <w:p w14:paraId="48B1CD6F" w14:textId="383BA5AD" w:rsidR="006A7BA8" w:rsidRDefault="006A7BA8" w:rsidP="006A7BA8">
      <w:pPr>
        <w:spacing w:after="0" w:line="240" w:lineRule="auto"/>
        <w:ind w:firstLine="720"/>
        <w:rPr>
          <w:rFonts w:ascii="Times New Roman" w:hAnsi="Times New Roman" w:cs="Times New Roman"/>
        </w:rPr>
      </w:pPr>
      <w:r w:rsidRPr="007E2E55">
        <w:rPr>
          <w:noProof/>
        </w:rPr>
        <w:lastRenderedPageBreak/>
        <w:drawing>
          <wp:inline distT="0" distB="0" distL="0" distR="0" wp14:anchorId="6EE62B02" wp14:editId="10EC3C0B">
            <wp:extent cx="4432026" cy="2944368"/>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7482" cy="2947993"/>
                    </a:xfrm>
                    <a:prstGeom prst="rect">
                      <a:avLst/>
                    </a:prstGeom>
                  </pic:spPr>
                </pic:pic>
              </a:graphicData>
            </a:graphic>
          </wp:inline>
        </w:drawing>
      </w:r>
    </w:p>
    <w:p w14:paraId="634FB596" w14:textId="77777777" w:rsidR="00C753D8" w:rsidRDefault="00C753D8" w:rsidP="006A7BA8">
      <w:pPr>
        <w:spacing w:after="0" w:line="240" w:lineRule="auto"/>
        <w:ind w:firstLine="720"/>
        <w:rPr>
          <w:rFonts w:ascii="Times New Roman" w:hAnsi="Times New Roman" w:cs="Times New Roman"/>
        </w:rPr>
      </w:pPr>
    </w:p>
    <w:p w14:paraId="7B7F68F6" w14:textId="49652C65" w:rsidR="006A7BA8" w:rsidRPr="005617FF" w:rsidRDefault="006A7BA8" w:rsidP="006A7BA8">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t>Figure 1</w:t>
      </w:r>
      <w:r w:rsidRPr="006A7BA8">
        <w:rPr>
          <w:rFonts w:ascii="Times New Roman" w:hAnsi="Times New Roman" w:cs="Times New Roman"/>
          <w:b/>
          <w:color w:val="000000" w:themeColor="text1"/>
        </w:rPr>
        <w:t xml:space="preserve"> A structure diagram of the proposed </w:t>
      </w:r>
      <w:r w:rsidR="00541CD2">
        <w:rPr>
          <w:rFonts w:ascii="Times New Roman" w:hAnsi="Times New Roman" w:cs="Times New Roman"/>
          <w:b/>
          <w:color w:val="000000" w:themeColor="text1"/>
        </w:rPr>
        <w:t>A</w:t>
      </w:r>
      <w:r w:rsidRPr="006A7BA8">
        <w:rPr>
          <w:rFonts w:ascii="Times New Roman" w:hAnsi="Times New Roman" w:cs="Times New Roman"/>
          <w:b/>
          <w:color w:val="000000" w:themeColor="text1"/>
        </w:rPr>
        <w:t xml:space="preserve">PC-GAN model. </w:t>
      </w:r>
    </w:p>
    <w:p w14:paraId="67CB9788" w14:textId="77777777" w:rsidR="006A7BA8" w:rsidRPr="006A7BA8" w:rsidRDefault="006A7BA8" w:rsidP="006A7BA8">
      <w:pPr>
        <w:spacing w:after="0" w:line="240" w:lineRule="auto"/>
        <w:ind w:firstLine="720"/>
        <w:rPr>
          <w:rFonts w:ascii="Times New Roman" w:hAnsi="Times New Roman" w:cs="Times New Roman"/>
        </w:rPr>
      </w:pPr>
    </w:p>
    <w:p w14:paraId="36F5875D" w14:textId="1A2BF701" w:rsidR="006A7BA8" w:rsidRPr="006A7BA8" w:rsidRDefault="006A7BA8" w:rsidP="006A7BA8">
      <w:pPr>
        <w:spacing w:after="0" w:line="240" w:lineRule="auto"/>
        <w:ind w:firstLine="720"/>
        <w:rPr>
          <w:rFonts w:ascii="Times New Roman" w:hAnsi="Times New Roman" w:cs="Times New Roman"/>
        </w:rPr>
      </w:pPr>
      <w:r w:rsidRPr="006A7BA8">
        <w:rPr>
          <w:rFonts w:ascii="Times New Roman" w:hAnsi="Times New Roman" w:cs="Times New Roman"/>
        </w:rPr>
        <w:t xml:space="preserve">Normally, the DCGAN only works well at images with a low resolution like 32×32 pixels or 64×64 pixels. However, in a pavement crack segmentation task, a generated image with a resolution 256×256 pixels </w:t>
      </w:r>
      <w:proofErr w:type="gramStart"/>
      <w:r w:rsidRPr="006A7BA8">
        <w:rPr>
          <w:rFonts w:ascii="Times New Roman" w:hAnsi="Times New Roman" w:cs="Times New Roman"/>
        </w:rPr>
        <w:t>is</w:t>
      </w:r>
      <w:proofErr w:type="gramEnd"/>
      <w:r w:rsidRPr="006A7BA8">
        <w:rPr>
          <w:rFonts w:ascii="Times New Roman" w:hAnsi="Times New Roman" w:cs="Times New Roman"/>
        </w:rPr>
        <w:t xml:space="preserve"> required. Another problem in DCGAN is that the discriminator studies to fast leading the loss of discriminator to 0 very rapidly. It would lead to the situation that the loss cannot be used to update the generator although the generator did not learn well. In order to make the </w:t>
      </w:r>
      <w:r w:rsidR="00541CD2">
        <w:rPr>
          <w:rFonts w:ascii="Times New Roman" w:hAnsi="Times New Roman" w:cs="Times New Roman"/>
        </w:rPr>
        <w:t>A</w:t>
      </w:r>
      <w:r w:rsidRPr="006A7BA8">
        <w:rPr>
          <w:rFonts w:ascii="Times New Roman" w:hAnsi="Times New Roman" w:cs="Times New Roman"/>
        </w:rPr>
        <w:t xml:space="preserve">PC-GAN architecture for better results, some modifications were made. The contributions of this work can be summarized as follows: </w:t>
      </w:r>
    </w:p>
    <w:p w14:paraId="0456D467" w14:textId="35060EE1" w:rsidR="006A7BA8" w:rsidRPr="006A7BA8" w:rsidRDefault="006A7BA8" w:rsidP="006A7BA8">
      <w:pPr>
        <w:spacing w:after="0" w:line="240" w:lineRule="auto"/>
        <w:ind w:firstLine="720"/>
        <w:rPr>
          <w:rFonts w:ascii="Times New Roman" w:hAnsi="Times New Roman" w:cs="Times New Roman"/>
        </w:rPr>
      </w:pPr>
      <w:r w:rsidRPr="006A7BA8">
        <w:rPr>
          <w:rFonts w:ascii="Times New Roman" w:hAnsi="Times New Roman" w:cs="Times New Roman"/>
        </w:rPr>
        <w:t xml:space="preserve">1. Large kernel size was used. The kernel size was increased to 4×4 in generator and </w:t>
      </w:r>
      <w:r w:rsidR="00C753D8">
        <w:rPr>
          <w:rFonts w:ascii="Times New Roman" w:hAnsi="Times New Roman" w:cs="Times New Roman"/>
        </w:rPr>
        <w:t>to 3</w:t>
      </w:r>
      <w:r w:rsidR="00C753D8" w:rsidRPr="006A7BA8">
        <w:rPr>
          <w:rFonts w:ascii="Times New Roman" w:hAnsi="Times New Roman" w:cs="Times New Roman"/>
        </w:rPr>
        <w:t>×</w:t>
      </w:r>
      <w:r w:rsidR="00C753D8">
        <w:rPr>
          <w:rFonts w:ascii="Times New Roman" w:hAnsi="Times New Roman" w:cs="Times New Roman"/>
        </w:rPr>
        <w:t xml:space="preserve">3 in </w:t>
      </w:r>
      <w:r w:rsidRPr="006A7BA8">
        <w:rPr>
          <w:rFonts w:ascii="Times New Roman" w:hAnsi="Times New Roman" w:cs="Times New Roman"/>
        </w:rPr>
        <w:t>discriminator. For generator, a large kernel at the top convolutional layers could cover more area and thus, could capture more information, which could maintain the smoothness of the image. For discriminator, a small kernel may cause the discriminator loss rapidly approach 0 while a larger kernel size can ease this situation.</w:t>
      </w:r>
    </w:p>
    <w:p w14:paraId="121F3030" w14:textId="41905066" w:rsidR="006A7BA8" w:rsidRPr="006A7BA8" w:rsidRDefault="006A7BA8" w:rsidP="006A7BA8">
      <w:pPr>
        <w:spacing w:after="0" w:line="240" w:lineRule="auto"/>
        <w:ind w:firstLine="720"/>
        <w:rPr>
          <w:rFonts w:ascii="Times New Roman" w:hAnsi="Times New Roman" w:cs="Times New Roman"/>
        </w:rPr>
      </w:pPr>
      <w:r w:rsidRPr="006A7BA8">
        <w:rPr>
          <w:rFonts w:ascii="Times New Roman" w:hAnsi="Times New Roman" w:cs="Times New Roman"/>
        </w:rPr>
        <w:t xml:space="preserve">2. The number of convolutional layers was increased in </w:t>
      </w:r>
      <w:r w:rsidR="00541CD2">
        <w:rPr>
          <w:rFonts w:ascii="Times New Roman" w:hAnsi="Times New Roman" w:cs="Times New Roman"/>
        </w:rPr>
        <w:t>A</w:t>
      </w:r>
      <w:r w:rsidRPr="006A7BA8">
        <w:rPr>
          <w:rFonts w:ascii="Times New Roman" w:hAnsi="Times New Roman" w:cs="Times New Roman"/>
        </w:rPr>
        <w:t xml:space="preserve">PC-GAN compared to the original DCGAN. A small number of convolution </w:t>
      </w:r>
      <w:r w:rsidR="00B24E2D">
        <w:rPr>
          <w:rFonts w:ascii="Times New Roman" w:hAnsi="Times New Roman" w:cs="Times New Roman"/>
        </w:rPr>
        <w:t>operators</w:t>
      </w:r>
      <w:r w:rsidRPr="006A7BA8">
        <w:rPr>
          <w:rFonts w:ascii="Times New Roman" w:hAnsi="Times New Roman" w:cs="Times New Roman"/>
        </w:rPr>
        <w:t>, especially in generator, would make the produced images very blurry while more layers can help capture additional information which can eventually add sharpness to the final produced images.</w:t>
      </w:r>
    </w:p>
    <w:p w14:paraId="52EC15A2" w14:textId="79E27F99" w:rsidR="00354866" w:rsidRDefault="006A7BA8" w:rsidP="00AD1FF1">
      <w:pPr>
        <w:spacing w:after="0" w:line="240" w:lineRule="auto"/>
        <w:ind w:firstLine="720"/>
        <w:rPr>
          <w:rFonts w:ascii="Times New Roman" w:eastAsia="Times New Roman" w:hAnsi="Times New Roman" w:cs="Times New Roman"/>
          <w:b/>
          <w:color w:val="000000" w:themeColor="text1"/>
          <w:sz w:val="20"/>
          <w:szCs w:val="20"/>
        </w:rPr>
      </w:pPr>
      <w:r w:rsidRPr="006A7BA8">
        <w:rPr>
          <w:rFonts w:ascii="Times New Roman" w:hAnsi="Times New Roman" w:cs="Times New Roman"/>
        </w:rPr>
        <w:t>3. A batch normalization layer was followed by the convolutional layer. Batch normalization acts as a regularize which can reduce the accelerating training and improve the generated image quality.</w:t>
      </w:r>
      <w:r w:rsidR="00AD1FF1">
        <w:rPr>
          <w:rFonts w:ascii="Times New Roman" w:hAnsi="Times New Roman" w:cs="Times New Roman"/>
        </w:rPr>
        <w:t xml:space="preserve"> The function can be described in </w:t>
      </w:r>
      <w:r w:rsidR="00313B1B">
        <w:rPr>
          <w:rFonts w:ascii="Times New Roman" w:eastAsia="Times New Roman" w:hAnsi="Times New Roman" w:cs="Times New Roman"/>
          <w:b/>
          <w:color w:val="000000" w:themeColor="text1"/>
          <w:sz w:val="20"/>
          <w:szCs w:val="20"/>
        </w:rPr>
        <w:t>E</w:t>
      </w:r>
      <w:r w:rsidR="00AD1FF1" w:rsidRPr="00313B1B">
        <w:rPr>
          <w:rFonts w:ascii="Times New Roman" w:eastAsia="Times New Roman" w:hAnsi="Times New Roman" w:cs="Times New Roman"/>
          <w:b/>
          <w:color w:val="000000" w:themeColor="text1"/>
          <w:sz w:val="20"/>
          <w:szCs w:val="20"/>
        </w:rPr>
        <w:t>quation 1.</w:t>
      </w:r>
    </w:p>
    <w:p w14:paraId="11483BB5" w14:textId="77777777" w:rsidR="00B24E2D" w:rsidRDefault="00B24E2D" w:rsidP="00B24E2D">
      <w:pPr>
        <w:spacing w:after="0" w:line="240" w:lineRule="auto"/>
        <w:rPr>
          <w:rFonts w:ascii="Times New Roman" w:hAnsi="Times New Roman" w:cs="Times New Roman"/>
        </w:rPr>
      </w:pPr>
    </w:p>
    <w:p w14:paraId="2B0288C4" w14:textId="44C26309" w:rsidR="00354866" w:rsidRPr="00B24E2D" w:rsidRDefault="00354866" w:rsidP="00B24E2D">
      <w:pPr>
        <w:spacing w:after="0" w:line="240" w:lineRule="auto"/>
        <w:rPr>
          <w:rFonts w:ascii="Times New Roman" w:eastAsiaTheme="minorEastAsia" w:hAnsi="Times New Roman" w:cs="Times New Roman"/>
        </w:rPr>
      </w:pPr>
      <m:oMath>
        <m:r>
          <w:rPr>
            <w:rFonts w:ascii="Cambria Math" w:hAnsi="Cambria Math" w:cs="Times New Roman"/>
          </w:rPr>
          <m:t>y=</m:t>
        </m:r>
        <m:f>
          <m:fPr>
            <m:ctrlPr>
              <w:rPr>
                <w:rFonts w:ascii="Cambria Math" w:eastAsiaTheme="minorHAnsi" w:hAnsi="Cambria Math" w:cs="Times New Roman"/>
                <w:i/>
              </w:rPr>
            </m:ctrlPr>
          </m:fPr>
          <m:num>
            <m:r>
              <w:rPr>
                <w:rFonts w:ascii="Cambria Math" w:hAnsi="Cambria Math" w:cs="Times New Roman"/>
              </w:rPr>
              <m:t>x-E[x]</m:t>
            </m:r>
          </m:num>
          <m:den>
            <m:rad>
              <m:radPr>
                <m:degHide m:val="1"/>
                <m:ctrlPr>
                  <w:rPr>
                    <w:rFonts w:ascii="Cambria Math" w:eastAsiaTheme="minorHAnsi" w:hAnsi="Cambria Math" w:cs="Times New Roman"/>
                    <w:i/>
                  </w:rPr>
                </m:ctrlPr>
              </m:radPr>
              <m:deg/>
              <m:e>
                <m:r>
                  <w:rPr>
                    <w:rFonts w:ascii="Cambria Math" w:hAnsi="Cambria Math" w:cs="Times New Roman"/>
                  </w:rPr>
                  <m:t>Var</m:t>
                </m:r>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+ϵ</m:t>
                </m:r>
              </m:e>
            </m:rad>
          </m:den>
        </m:f>
        <m:r>
          <w:rPr>
            <w:rFonts w:ascii="Cambria Math" w:hAnsi="Cambria Math" w:cs="Times New Roman"/>
          </w:rPr>
          <m:t>*γ+β</m:t>
        </m:r>
      </m:oMath>
      <w:r w:rsidR="00B24E2D">
        <w:rPr>
          <w:rFonts w:ascii="Times New Roman" w:eastAsiaTheme="minorEastAsia" w:hAnsi="Times New Roman" w:cs="Times New Roman"/>
        </w:rPr>
        <w:t xml:space="preserve"> </w:t>
      </w:r>
      <w:r w:rsidR="00B24E2D">
        <w:rPr>
          <w:rFonts w:ascii="Times New Roman" w:eastAsiaTheme="minorEastAsia" w:hAnsi="Times New Roman" w:cs="Times New Roman"/>
        </w:rPr>
        <w:tab/>
        <w:t xml:space="preserve">    (1)</w:t>
      </w:r>
    </w:p>
    <w:p w14:paraId="146FBC31" w14:textId="77777777" w:rsidR="00B24E2D" w:rsidRPr="00354866" w:rsidRDefault="00B24E2D" w:rsidP="006A7BA8">
      <w:pPr>
        <w:spacing w:after="0" w:line="240" w:lineRule="auto"/>
        <w:ind w:firstLine="720"/>
        <w:rPr>
          <w:rFonts w:ascii="Times New Roman" w:eastAsiaTheme="minorEastAsia" w:hAnsi="Times New Roman" w:cs="Times New Roman"/>
        </w:rPr>
      </w:pPr>
    </w:p>
    <w:p w14:paraId="515795D2" w14:textId="2D211D85" w:rsidR="00354866" w:rsidRPr="006A7BA8" w:rsidRDefault="00354866" w:rsidP="006A7BA8">
      <w:pPr>
        <w:spacing w:after="0" w:line="240" w:lineRule="auto"/>
        <w:ind w:firstLine="720"/>
        <w:rPr>
          <w:rFonts w:ascii="Times New Roman" w:hAnsi="Times New Roman" w:cs="Times New Roman"/>
        </w:rPr>
      </w:pPr>
      <w:r>
        <w:rPr>
          <w:rFonts w:ascii="Times New Roman" w:eastAsiaTheme="minorEastAsia" w:hAnsi="Times New Roman" w:cs="Times New Roman"/>
        </w:rPr>
        <w:t xml:space="preserve">Where </w:t>
      </w:r>
      <m:oMath>
        <m:r>
          <w:rPr>
            <w:rFonts w:ascii="Cambria Math" w:hAnsi="Cambria Math" w:cs="Times New Roman"/>
          </w:rPr>
          <m:t>γ</m:t>
        </m:r>
      </m:oMath>
      <w:r w:rsidR="00F808E5">
        <w:rPr>
          <w:rFonts w:ascii="Times New Roman" w:eastAsiaTheme="minorEastAsia" w:hAnsi="Times New Roman" w:cs="Times New Roman"/>
        </w:rPr>
        <w:t xml:space="preserve"> and </w:t>
      </w:r>
      <m:oMath>
        <m:r>
          <w:rPr>
            <w:rFonts w:ascii="Cambria Math" w:hAnsi="Cambria Math" w:cs="Times New Roman"/>
          </w:rPr>
          <m:t>β</m:t>
        </m:r>
      </m:oMath>
      <w:r w:rsidR="00F808E5">
        <w:rPr>
          <w:rFonts w:ascii="Times New Roman" w:eastAsiaTheme="minorEastAsia" w:hAnsi="Times New Roman" w:cs="Times New Roman"/>
        </w:rPr>
        <w:t xml:space="preserve"> are learnable parameter vectors (</w:t>
      </w:r>
      <m:oMath>
        <m:r>
          <w:rPr>
            <w:rFonts w:ascii="Cambria Math" w:hAnsi="Cambria Math" w:cs="Times New Roman"/>
          </w:rPr>
          <m:t>γ=1,β=0</m:t>
        </m:r>
      </m:oMath>
      <w:r w:rsidR="00F808E5">
        <w:rPr>
          <w:rFonts w:ascii="Times New Roman" w:eastAsiaTheme="minorEastAsia" w:hAnsi="Times New Roman" w:cs="Times New Roman"/>
        </w:rPr>
        <w:t>)</w:t>
      </w:r>
      <w:r w:rsidR="00552AC5">
        <w:rPr>
          <w:rFonts w:ascii="Times New Roman" w:eastAsiaTheme="minorEastAsia" w:hAnsi="Times New Roman" w:cs="Times New Roman"/>
        </w:rPr>
        <w:t>,</w:t>
      </w:r>
      <w:r w:rsidR="00F808E5">
        <w:rPr>
          <w:rFonts w:ascii="Times New Roman" w:eastAsiaTheme="minorEastAsia" w:hAnsi="Times New Roman" w:cs="Times New Roman"/>
        </w:rPr>
        <w:t xml:space="preserve"> </w:t>
      </w:r>
      <m:oMath>
        <m:r>
          <w:rPr>
            <w:rFonts w:ascii="Cambria Math" w:hAnsi="Cambria Math" w:cs="Times New Roman"/>
          </w:rPr>
          <m:t>ϵ</m:t>
        </m:r>
      </m:oMath>
      <w:r w:rsidR="00F808E5">
        <w:rPr>
          <w:rFonts w:ascii="Times New Roman" w:eastAsiaTheme="minorEastAsia" w:hAnsi="Times New Roman" w:cs="Times New Roman"/>
        </w:rPr>
        <w:t xml:space="preserve"> is a value added to the denominator for numerical stability (</w:t>
      </w:r>
      <m:oMath>
        <m:r>
          <w:rPr>
            <w:rFonts w:ascii="Cambria Math" w:hAnsi="Cambria Math" w:cs="Times New Roman"/>
          </w:rPr>
          <m:t>ϵ=1e-5</m:t>
        </m:r>
      </m:oMath>
      <w:r w:rsidR="00F808E5">
        <w:rPr>
          <w:rFonts w:ascii="Times New Roman" w:eastAsiaTheme="minorEastAsia" w:hAnsi="Times New Roman" w:cs="Times New Roman"/>
        </w:rPr>
        <w:t xml:space="preserve">). E[x] </w:t>
      </w:r>
      <w:r w:rsidR="00AD1FF1">
        <w:rPr>
          <w:rFonts w:ascii="Times New Roman" w:eastAsiaTheme="minorEastAsia" w:hAnsi="Times New Roman" w:cs="Times New Roman"/>
        </w:rPr>
        <w:t>and Var[x] are</w:t>
      </w:r>
      <w:r w:rsidR="00F808E5">
        <w:rPr>
          <w:rFonts w:ascii="Times New Roman" w:eastAsiaTheme="minorEastAsia" w:hAnsi="Times New Roman" w:cs="Times New Roman"/>
        </w:rPr>
        <w:t xml:space="preserve"> the </w:t>
      </w:r>
      <w:r w:rsidR="00AD1FF1">
        <w:rPr>
          <w:rFonts w:ascii="Times New Roman" w:eastAsiaTheme="minorEastAsia" w:hAnsi="Times New Roman" w:cs="Times New Roman"/>
        </w:rPr>
        <w:t>mean and variance of input x.</w:t>
      </w:r>
    </w:p>
    <w:p w14:paraId="6AE1BF37" w14:textId="6C2642FF" w:rsidR="006A7BA8" w:rsidRPr="006A7BA8" w:rsidRDefault="006A7BA8" w:rsidP="000B33AD">
      <w:pPr>
        <w:spacing w:after="0" w:line="240" w:lineRule="auto"/>
        <w:ind w:firstLine="720"/>
        <w:rPr>
          <w:rFonts w:ascii="Times New Roman" w:hAnsi="Times New Roman" w:cs="Times New Roman"/>
        </w:rPr>
      </w:pPr>
      <w:r w:rsidRPr="006A7BA8">
        <w:rPr>
          <w:rFonts w:ascii="Times New Roman" w:hAnsi="Times New Roman" w:cs="Times New Roman"/>
        </w:rPr>
        <w:t xml:space="preserve">4. A Gaussian noise layer was added as the first layer of the discriminator. It can prevent the discriminator from studying too quick. </w:t>
      </w:r>
    </w:p>
    <w:p w14:paraId="6EDDF9EF" w14:textId="2F33C969" w:rsidR="00BA7557" w:rsidRDefault="006A7BA8" w:rsidP="006A7BA8">
      <w:pPr>
        <w:spacing w:after="0" w:line="240" w:lineRule="auto"/>
        <w:ind w:firstLine="720"/>
        <w:rPr>
          <w:rFonts w:ascii="Times New Roman" w:hAnsi="Times New Roman" w:cs="Times New Roman"/>
        </w:rPr>
      </w:pPr>
      <w:r w:rsidRPr="006A7BA8">
        <w:rPr>
          <w:rFonts w:ascii="Times New Roman" w:hAnsi="Times New Roman" w:cs="Times New Roman"/>
        </w:rPr>
        <w:t xml:space="preserve">When applied the </w:t>
      </w:r>
      <w:r w:rsidR="00541CD2">
        <w:rPr>
          <w:rFonts w:ascii="Times New Roman" w:hAnsi="Times New Roman" w:cs="Times New Roman"/>
        </w:rPr>
        <w:t>A</w:t>
      </w:r>
      <w:r w:rsidRPr="006A7BA8">
        <w:rPr>
          <w:rFonts w:ascii="Times New Roman" w:hAnsi="Times New Roman" w:cs="Times New Roman"/>
        </w:rPr>
        <w:t xml:space="preserve">PC-GAN model in the data augmentation, the initial learning rate was set to 0.0001, and adjusted during training, where the learning rate would decrease by 15% for each 10000 </w:t>
      </w:r>
      <w:r w:rsidRPr="006A7BA8">
        <w:rPr>
          <w:rFonts w:ascii="Times New Roman" w:hAnsi="Times New Roman" w:cs="Times New Roman"/>
        </w:rPr>
        <w:lastRenderedPageBreak/>
        <w:t>steps. Binary Cross Entropy Loss (</w:t>
      </w:r>
      <w:proofErr w:type="spellStart"/>
      <w:r w:rsidRPr="006A7BA8">
        <w:rPr>
          <w:rFonts w:ascii="Times New Roman" w:hAnsi="Times New Roman" w:cs="Times New Roman"/>
        </w:rPr>
        <w:t>BCELoss</w:t>
      </w:r>
      <w:proofErr w:type="spellEnd"/>
      <w:r w:rsidRPr="006A7BA8">
        <w:rPr>
          <w:rFonts w:ascii="Times New Roman" w:hAnsi="Times New Roman" w:cs="Times New Roman"/>
        </w:rPr>
        <w:t>) was used as the loss function and Adam was utilized as the optimizer to update the network. The batch size of the dataset was set to 16.</w:t>
      </w:r>
    </w:p>
    <w:p w14:paraId="70C2870D" w14:textId="77777777" w:rsidR="00B24E2D" w:rsidRDefault="00B24E2D" w:rsidP="006A7BA8">
      <w:pPr>
        <w:spacing w:after="0" w:line="240" w:lineRule="auto"/>
        <w:ind w:firstLine="720"/>
        <w:rPr>
          <w:rFonts w:ascii="Times New Roman" w:hAnsi="Times New Roman" w:cs="Times New Roman"/>
        </w:rPr>
      </w:pPr>
    </w:p>
    <w:p w14:paraId="2F8F6FEB" w14:textId="71F44195" w:rsidR="00F44EC0" w:rsidRPr="005617FF" w:rsidRDefault="00541CD2" w:rsidP="00F44EC0">
      <w:pPr>
        <w:spacing w:after="0" w:line="240" w:lineRule="auto"/>
        <w:rPr>
          <w:rFonts w:ascii="Times New Roman" w:hAnsi="Times New Roman" w:cs="Times New Roman"/>
        </w:rPr>
      </w:pPr>
      <w:r>
        <w:rPr>
          <w:rFonts w:ascii="Times New Roman" w:hAnsi="Times New Roman" w:cs="Times New Roman"/>
          <w:b/>
          <w:color w:val="000000" w:themeColor="text1"/>
        </w:rPr>
        <w:t>AttuNet</w:t>
      </w:r>
    </w:p>
    <w:p w14:paraId="2FC23D8E" w14:textId="69841E58" w:rsidR="00C87C39" w:rsidRDefault="00F44EC0" w:rsidP="00C87C39">
      <w:pPr>
        <w:spacing w:after="0" w:line="240" w:lineRule="auto"/>
        <w:ind w:firstLine="720"/>
        <w:rPr>
          <w:rFonts w:ascii="Times New Roman" w:hAnsi="Times New Roman" w:cs="Times New Roman"/>
        </w:rPr>
      </w:pPr>
      <w:r w:rsidRPr="00F44EC0">
        <w:rPr>
          <w:rFonts w:ascii="Times New Roman" w:hAnsi="Times New Roman" w:cs="Times New Roman"/>
        </w:rPr>
        <w:t xml:space="preserve">An AttuNet was proposed as a </w:t>
      </w:r>
      <w:r w:rsidR="00B24E2D">
        <w:rPr>
          <w:rFonts w:ascii="Times New Roman" w:hAnsi="Times New Roman" w:cs="Times New Roman"/>
        </w:rPr>
        <w:t xml:space="preserve">novel </w:t>
      </w:r>
      <w:r w:rsidRPr="00F44EC0">
        <w:rPr>
          <w:rFonts w:ascii="Times New Roman" w:hAnsi="Times New Roman" w:cs="Times New Roman"/>
        </w:rPr>
        <w:t>crack segmentation approach in this work. Figure 2 shows the main architecture of the proposed structure, in which the details of each operation are presented.</w:t>
      </w:r>
      <w:r w:rsidR="00541CD2">
        <w:rPr>
          <w:rFonts w:ascii="Times New Roman" w:hAnsi="Times New Roman" w:cs="Times New Roman"/>
        </w:rPr>
        <w:t xml:space="preserve"> </w:t>
      </w:r>
      <w:r w:rsidR="00541CD2" w:rsidRPr="00541CD2">
        <w:rPr>
          <w:rFonts w:ascii="Times New Roman" w:hAnsi="Times New Roman" w:cs="Times New Roman"/>
        </w:rPr>
        <w:t>This structure was modified from U-Net. The output is a N</w:t>
      </w:r>
      <w:r w:rsidR="00541CD2" w:rsidRPr="008B3A7B">
        <w:rPr>
          <w:rFonts w:ascii="Times New Roman" w:hAnsi="Times New Roman" w:cs="Times New Roman"/>
          <w:vertAlign w:val="subscript"/>
        </w:rPr>
        <w:t>c</w:t>
      </w:r>
      <w:r w:rsidR="00541CD2" w:rsidRPr="00541CD2">
        <w:rPr>
          <w:rFonts w:ascii="Times New Roman" w:hAnsi="Times New Roman" w:cs="Times New Roman"/>
        </w:rPr>
        <w:t xml:space="preserve"> channel map of the probabilities where N</w:t>
      </w:r>
      <w:r w:rsidR="00541CD2" w:rsidRPr="008B3A7B">
        <w:rPr>
          <w:rFonts w:ascii="Times New Roman" w:hAnsi="Times New Roman" w:cs="Times New Roman"/>
          <w:vertAlign w:val="subscript"/>
        </w:rPr>
        <w:t>c</w:t>
      </w:r>
      <w:r w:rsidR="00541CD2" w:rsidRPr="00541CD2">
        <w:rPr>
          <w:rFonts w:ascii="Times New Roman" w:hAnsi="Times New Roman" w:cs="Times New Roman"/>
        </w:rPr>
        <w:t xml:space="preserve"> is the number of classes (N</w:t>
      </w:r>
      <w:r w:rsidR="00541CD2" w:rsidRPr="008B3A7B">
        <w:rPr>
          <w:rFonts w:ascii="Times New Roman" w:hAnsi="Times New Roman" w:cs="Times New Roman"/>
          <w:vertAlign w:val="subscript"/>
        </w:rPr>
        <w:t>c</w:t>
      </w:r>
      <w:r w:rsidR="00541CD2" w:rsidRPr="00541CD2">
        <w:rPr>
          <w:rFonts w:ascii="Times New Roman" w:hAnsi="Times New Roman" w:cs="Times New Roman"/>
        </w:rPr>
        <w:t>=1 in this work). Four attention modules were introduced to connect different layers. Each attention module has two inputs, one from the current layer and the other from a previous layer. Then, the output from attention module would be concatenated with the current layer. The attention module filters the features from different layers rather than connect the features directly. Each convolutional operation followed a batch normalization to standardize the inputs and stabilize the learning procedure.</w:t>
      </w:r>
      <w:r w:rsidR="00C87C39">
        <w:rPr>
          <w:rFonts w:ascii="Times New Roman" w:hAnsi="Times New Roman" w:cs="Times New Roman"/>
        </w:rPr>
        <w:t xml:space="preserve"> </w:t>
      </w:r>
    </w:p>
    <w:p w14:paraId="6DCDD938" w14:textId="49C039A4" w:rsidR="00BA7557" w:rsidRDefault="00BA7557" w:rsidP="00DE7BE7">
      <w:pPr>
        <w:spacing w:after="0" w:line="240" w:lineRule="auto"/>
        <w:ind w:firstLine="720"/>
        <w:rPr>
          <w:rFonts w:ascii="Times New Roman" w:hAnsi="Times New Roman" w:cs="Times New Roman"/>
        </w:rPr>
      </w:pPr>
    </w:p>
    <w:p w14:paraId="7050984A" w14:textId="323EB545" w:rsidR="00F44EC0" w:rsidRDefault="00F44EC0" w:rsidP="007E24E3">
      <w:pPr>
        <w:spacing w:after="0" w:line="240" w:lineRule="auto"/>
        <w:rPr>
          <w:rFonts w:ascii="Times New Roman" w:hAnsi="Times New Roman" w:cs="Times New Roman"/>
        </w:rPr>
      </w:pPr>
      <w:r w:rsidRPr="00F72AB7">
        <w:rPr>
          <w:noProof/>
        </w:rPr>
        <w:drawing>
          <wp:inline distT="0" distB="0" distL="0" distR="0" wp14:anchorId="722A9350" wp14:editId="66624FA8">
            <wp:extent cx="5274310" cy="2473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73325"/>
                    </a:xfrm>
                    <a:prstGeom prst="rect">
                      <a:avLst/>
                    </a:prstGeom>
                  </pic:spPr>
                </pic:pic>
              </a:graphicData>
            </a:graphic>
          </wp:inline>
        </w:drawing>
      </w:r>
    </w:p>
    <w:p w14:paraId="2ABCE4B8" w14:textId="77777777" w:rsidR="00F342A8" w:rsidRDefault="00F342A8" w:rsidP="007E24E3">
      <w:pPr>
        <w:spacing w:after="0" w:line="240" w:lineRule="auto"/>
        <w:rPr>
          <w:rFonts w:ascii="Times New Roman" w:hAnsi="Times New Roman" w:cs="Times New Roman"/>
        </w:rPr>
      </w:pPr>
    </w:p>
    <w:p w14:paraId="2F733875" w14:textId="09470E42" w:rsidR="00F44EC0" w:rsidRDefault="00F44EC0" w:rsidP="007E24E3">
      <w:pPr>
        <w:spacing w:after="0" w:line="240" w:lineRule="auto"/>
        <w:rPr>
          <w:rFonts w:ascii="Times New Roman" w:hAnsi="Times New Roman" w:cs="Times New Roman"/>
        </w:rPr>
      </w:pPr>
      <w:r w:rsidRPr="005617FF">
        <w:rPr>
          <w:rFonts w:ascii="Times New Roman" w:hAnsi="Times New Roman" w:cs="Times New Roman"/>
          <w:b/>
          <w:color w:val="000000" w:themeColor="text1"/>
        </w:rPr>
        <w:t xml:space="preserve">Figure </w:t>
      </w:r>
      <w:r>
        <w:rPr>
          <w:rFonts w:ascii="Times New Roman" w:hAnsi="Times New Roman" w:cs="Times New Roman"/>
          <w:b/>
          <w:color w:val="000000" w:themeColor="text1"/>
        </w:rPr>
        <w:t xml:space="preserve">2 </w:t>
      </w:r>
      <w:r w:rsidRPr="00F44EC0">
        <w:rPr>
          <w:rFonts w:ascii="Times New Roman" w:hAnsi="Times New Roman" w:cs="Times New Roman"/>
          <w:b/>
          <w:color w:val="000000" w:themeColor="text1"/>
        </w:rPr>
        <w:t xml:space="preserve">The structure of the proposed AttuNet. </w:t>
      </w:r>
    </w:p>
    <w:p w14:paraId="4486B6A4" w14:textId="77777777" w:rsidR="00F44EC0" w:rsidRPr="005617FF" w:rsidRDefault="00F44EC0" w:rsidP="00DE7BE7">
      <w:pPr>
        <w:spacing w:after="0" w:line="240" w:lineRule="auto"/>
        <w:ind w:firstLine="720"/>
        <w:rPr>
          <w:rFonts w:ascii="Times New Roman" w:hAnsi="Times New Roman" w:cs="Times New Roman"/>
        </w:rPr>
      </w:pPr>
    </w:p>
    <w:p w14:paraId="44E5A933" w14:textId="05FAB434" w:rsidR="000125DC" w:rsidRPr="00F44EC0" w:rsidRDefault="00F44EC0" w:rsidP="00F44EC0">
      <w:pPr>
        <w:spacing w:after="0" w:line="240" w:lineRule="auto"/>
        <w:ind w:firstLine="720"/>
        <w:rPr>
          <w:rFonts w:ascii="Times New Roman" w:hAnsi="Times New Roman" w:cs="Times New Roman"/>
        </w:rPr>
      </w:pPr>
      <w:r w:rsidRPr="00F44EC0">
        <w:rPr>
          <w:rFonts w:ascii="Times New Roman" w:hAnsi="Times New Roman" w:cs="Times New Roman"/>
        </w:rPr>
        <w:t xml:space="preserve">There are some differences made in the AttuNet compared to U-Net model: </w:t>
      </w:r>
    </w:p>
    <w:p w14:paraId="3699BDA3" w14:textId="096DE4B3" w:rsidR="008E12AF" w:rsidRDefault="00F44EC0" w:rsidP="000125DC">
      <w:pPr>
        <w:spacing w:after="0" w:line="240" w:lineRule="auto"/>
        <w:ind w:firstLine="720"/>
        <w:rPr>
          <w:rFonts w:ascii="Times New Roman" w:hAnsi="Times New Roman" w:cs="Times New Roman"/>
        </w:rPr>
      </w:pPr>
      <w:r w:rsidRPr="00F44EC0">
        <w:rPr>
          <w:rFonts w:ascii="Times New Roman" w:hAnsi="Times New Roman" w:cs="Times New Roman"/>
        </w:rPr>
        <w:t xml:space="preserve">1. When applying image feature extraction, it will cause the lack of spatial local information and loss of pixel positioning, which will lead to the precision loss in the final crack segmentation. Therefore, an attention module was introduced to increase the accuracy of the model. The details of attention module were shown in Figure 3. </w:t>
      </w:r>
      <w:r w:rsidR="000125DC" w:rsidRPr="000125DC">
        <w:rPr>
          <w:rFonts w:ascii="Times New Roman" w:hAnsi="Times New Roman" w:cs="Times New Roman"/>
        </w:rPr>
        <w:t xml:space="preserve">The attention module got two inputs g and x from the former layers. Each input was processed through a convolution layer with a kernel size of 1×1 and a batch normalization. They are added together </w:t>
      </w:r>
      <w:r w:rsidR="000125DC">
        <w:rPr>
          <w:rFonts w:ascii="Times New Roman" w:hAnsi="Times New Roman" w:cs="Times New Roman"/>
        </w:rPr>
        <w:t>where the module</w:t>
      </w:r>
      <w:r w:rsidR="000125DC" w:rsidRPr="000125DC">
        <w:rPr>
          <w:rFonts w:ascii="Times New Roman" w:hAnsi="Times New Roman" w:cs="Times New Roman"/>
        </w:rPr>
        <w:t xml:space="preserve"> can fuse the features under the two different scales. Then, the fused features were processed with ReLU activation, a convolution operation with a kernel size 1×1, a batch normalization and a sigmoid function. At last, the result from the attention module would concatenate with the input x. By doing this, the attention module can fuse the different features from different scale layers to improve the consistency of the feature map and thus improve the model performance</w:t>
      </w:r>
      <w:r w:rsidR="00F342A8">
        <w:rPr>
          <w:rFonts w:ascii="Times New Roman" w:hAnsi="Times New Roman" w:cs="Times New Roman"/>
        </w:rPr>
        <w:t>, as well as decreasing the data usage</w:t>
      </w:r>
      <w:r w:rsidR="000125DC" w:rsidRPr="000125DC">
        <w:rPr>
          <w:rFonts w:ascii="Times New Roman" w:hAnsi="Times New Roman" w:cs="Times New Roman"/>
        </w:rPr>
        <w:t>.</w:t>
      </w:r>
      <w:r w:rsidR="000125DC">
        <w:rPr>
          <w:rFonts w:ascii="Times New Roman" w:hAnsi="Times New Roman" w:cs="Times New Roman"/>
        </w:rPr>
        <w:t xml:space="preserve"> </w:t>
      </w:r>
      <w:r w:rsidRPr="00F44EC0">
        <w:rPr>
          <w:rFonts w:ascii="Times New Roman" w:hAnsi="Times New Roman" w:cs="Times New Roman"/>
        </w:rPr>
        <w:t>An attention module can refine the pavement crack to make it effectively guide the AttuNet training. Moreover, the convolution layer in the attention module can extracts cracks’ features by fusing different channel information from different layers.</w:t>
      </w:r>
    </w:p>
    <w:p w14:paraId="40F23BC6" w14:textId="55392039" w:rsidR="00F44EC0" w:rsidRDefault="00F44EC0" w:rsidP="00F44EC0">
      <w:pPr>
        <w:spacing w:after="0" w:line="240" w:lineRule="auto"/>
        <w:ind w:firstLine="720"/>
        <w:rPr>
          <w:rFonts w:ascii="Times New Roman" w:hAnsi="Times New Roman" w:cs="Times New Roman"/>
        </w:rPr>
      </w:pPr>
      <w:r w:rsidRPr="0067349A">
        <w:rPr>
          <w:noProof/>
        </w:rPr>
        <w:lastRenderedPageBreak/>
        <w:drawing>
          <wp:inline distT="0" distB="0" distL="0" distR="0" wp14:anchorId="7B9318B9" wp14:editId="55286E7C">
            <wp:extent cx="2561596" cy="289864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8123" cy="2906033"/>
                    </a:xfrm>
                    <a:prstGeom prst="rect">
                      <a:avLst/>
                    </a:prstGeom>
                  </pic:spPr>
                </pic:pic>
              </a:graphicData>
            </a:graphic>
          </wp:inline>
        </w:drawing>
      </w:r>
    </w:p>
    <w:p w14:paraId="0B96114A" w14:textId="77777777" w:rsidR="00B25992" w:rsidRDefault="00B25992" w:rsidP="00F44EC0">
      <w:pPr>
        <w:spacing w:after="0" w:line="240" w:lineRule="auto"/>
        <w:ind w:firstLine="720"/>
        <w:rPr>
          <w:rFonts w:ascii="Times New Roman" w:hAnsi="Times New Roman" w:cs="Times New Roman"/>
        </w:rPr>
      </w:pPr>
    </w:p>
    <w:p w14:paraId="17B313BD" w14:textId="35423CD1" w:rsidR="00F44EC0" w:rsidRPr="00F44EC0" w:rsidRDefault="00F44EC0" w:rsidP="00F44EC0">
      <w:pPr>
        <w:jc w:val="both"/>
        <w:rPr>
          <w:rFonts w:ascii="Times New Roman" w:hAnsi="Times New Roman" w:cs="Times New Roman"/>
          <w:b/>
          <w:color w:val="000000" w:themeColor="text1"/>
        </w:rPr>
      </w:pPr>
      <w:r w:rsidRPr="00F44EC0">
        <w:rPr>
          <w:rFonts w:ascii="Times New Roman" w:hAnsi="Times New Roman" w:cs="Times New Roman"/>
          <w:b/>
          <w:color w:val="000000" w:themeColor="text1"/>
        </w:rPr>
        <w:t xml:space="preserve">Figure 3 The structure of the attention module. </w:t>
      </w:r>
    </w:p>
    <w:p w14:paraId="013A9B05" w14:textId="0351F1CE" w:rsidR="00F44EC0" w:rsidRPr="00F44EC0" w:rsidRDefault="00F44EC0" w:rsidP="00F44EC0">
      <w:pPr>
        <w:spacing w:after="0" w:line="240" w:lineRule="auto"/>
        <w:ind w:firstLine="720"/>
        <w:rPr>
          <w:rFonts w:ascii="Times New Roman" w:hAnsi="Times New Roman" w:cs="Times New Roman"/>
        </w:rPr>
      </w:pPr>
      <w:r w:rsidRPr="00F44EC0">
        <w:rPr>
          <w:rFonts w:ascii="Times New Roman" w:hAnsi="Times New Roman" w:cs="Times New Roman"/>
        </w:rPr>
        <w:t>2. Each convolution layer was followed by a batch normalization layer, which can standardize the parameters and speed up the training procedure.</w:t>
      </w:r>
    </w:p>
    <w:p w14:paraId="54616546" w14:textId="7ED3B851" w:rsidR="003F6D6B" w:rsidRDefault="00F44EC0" w:rsidP="00BF09EE">
      <w:pPr>
        <w:spacing w:after="0" w:line="240" w:lineRule="auto"/>
        <w:ind w:firstLine="720"/>
        <w:rPr>
          <w:rFonts w:ascii="Times New Roman" w:hAnsi="Times New Roman" w:cs="Times New Roman"/>
        </w:rPr>
      </w:pPr>
      <w:r w:rsidRPr="00F44EC0">
        <w:rPr>
          <w:rFonts w:ascii="Times New Roman" w:hAnsi="Times New Roman" w:cs="Times New Roman"/>
        </w:rPr>
        <w:t xml:space="preserve">3. </w:t>
      </w:r>
      <w:r w:rsidR="00BF09EE" w:rsidRPr="00F44EC0">
        <w:rPr>
          <w:rFonts w:ascii="Times New Roman" w:hAnsi="Times New Roman" w:cs="Times New Roman"/>
        </w:rPr>
        <w:t>Root Mean Squared Propagation (RMSProp) with a momentum 0.9 was utilized as the optimizer to update the network.</w:t>
      </w:r>
      <w:r w:rsidR="00BF09EE">
        <w:rPr>
          <w:rFonts w:ascii="Times New Roman" w:hAnsi="Times New Roman" w:cs="Times New Roman"/>
        </w:rPr>
        <w:t xml:space="preserve"> </w:t>
      </w:r>
      <w:r w:rsidRPr="00F44EC0">
        <w:rPr>
          <w:rFonts w:ascii="Times New Roman" w:hAnsi="Times New Roman" w:cs="Times New Roman"/>
        </w:rPr>
        <w:t xml:space="preserve">BCEWithLogitsLoss was used as the loss function, which combines a sigmoid layer and the Binary Cross Entropy in one single class. </w:t>
      </w:r>
      <w:r w:rsidR="0029073A">
        <w:rPr>
          <w:rFonts w:ascii="Times New Roman" w:hAnsi="Times New Roman" w:cs="Times New Roman"/>
        </w:rPr>
        <w:t xml:space="preserve">This loss is more numerically stable than using a plain Sigmoid followed by a </w:t>
      </w:r>
      <w:proofErr w:type="spellStart"/>
      <w:r w:rsidR="0029073A">
        <w:rPr>
          <w:rFonts w:ascii="Times New Roman" w:hAnsi="Times New Roman" w:cs="Times New Roman"/>
        </w:rPr>
        <w:t>BCELoss</w:t>
      </w:r>
      <w:proofErr w:type="spellEnd"/>
      <w:r w:rsidR="0029073A">
        <w:rPr>
          <w:rFonts w:ascii="Times New Roman" w:hAnsi="Times New Roman" w:cs="Times New Roman"/>
        </w:rPr>
        <w:t xml:space="preserve">. </w:t>
      </w:r>
    </w:p>
    <w:p w14:paraId="0EAFC6E5" w14:textId="780658A8" w:rsidR="00F02375" w:rsidRDefault="00C87C39" w:rsidP="00596DDE">
      <w:pPr>
        <w:spacing w:after="0" w:line="240" w:lineRule="auto"/>
        <w:ind w:firstLine="720"/>
        <w:rPr>
          <w:rFonts w:ascii="Times New Roman" w:hAnsi="Times New Roman" w:cs="Times New Roman"/>
        </w:rPr>
      </w:pPr>
      <w:r>
        <w:rPr>
          <w:rFonts w:ascii="Times New Roman" w:hAnsi="Times New Roman" w:cs="Times New Roman"/>
        </w:rPr>
        <w:t>The proposed AttuNet structure combines the attention modules within the CNN network which can make the network works well with a small dataset. This is because the attention module can fuse the features from different layers which can make the model study faster.</w:t>
      </w:r>
      <w:r w:rsidR="00F02375">
        <w:rPr>
          <w:rFonts w:ascii="Times New Roman" w:hAnsi="Times New Roman" w:cs="Times New Roman"/>
        </w:rPr>
        <w:t xml:space="preserve"> </w:t>
      </w:r>
    </w:p>
    <w:p w14:paraId="39A1117F" w14:textId="002466F7" w:rsidR="00B25992" w:rsidRDefault="00F44EC0" w:rsidP="00B25992">
      <w:pPr>
        <w:spacing w:after="0" w:line="240" w:lineRule="auto"/>
        <w:ind w:firstLine="720"/>
        <w:rPr>
          <w:rFonts w:ascii="Times New Roman" w:hAnsi="Times New Roman" w:cs="Times New Roman"/>
        </w:rPr>
      </w:pPr>
      <w:r w:rsidRPr="00F44EC0">
        <w:rPr>
          <w:rFonts w:ascii="Times New Roman" w:hAnsi="Times New Roman" w:cs="Times New Roman"/>
        </w:rPr>
        <w:t xml:space="preserve">For the crack segmentation task, another version of AttuNet, called AttuNet-min, were designed in this work. In this version, the max pooling layer was replaced by the min pooling layer. This is because that the crack pixels always </w:t>
      </w:r>
      <w:r w:rsidR="00B25992">
        <w:rPr>
          <w:rFonts w:ascii="Times New Roman" w:hAnsi="Times New Roman" w:cs="Times New Roman"/>
        </w:rPr>
        <w:t>have</w:t>
      </w:r>
      <w:r w:rsidRPr="00F44EC0">
        <w:rPr>
          <w:rFonts w:ascii="Times New Roman" w:hAnsi="Times New Roman" w:cs="Times New Roman"/>
        </w:rPr>
        <w:t xml:space="preserve"> </w:t>
      </w:r>
      <w:r w:rsidR="00B25992">
        <w:rPr>
          <w:rFonts w:ascii="Times New Roman" w:hAnsi="Times New Roman" w:cs="Times New Roman"/>
        </w:rPr>
        <w:t>relatively small value</w:t>
      </w:r>
      <w:r w:rsidRPr="00F44EC0">
        <w:rPr>
          <w:rFonts w:ascii="Times New Roman" w:hAnsi="Times New Roman" w:cs="Times New Roman"/>
        </w:rPr>
        <w:t xml:space="preserve"> </w:t>
      </w:r>
      <w:r w:rsidR="00B25992">
        <w:rPr>
          <w:rFonts w:ascii="Times New Roman" w:hAnsi="Times New Roman" w:cs="Times New Roman"/>
        </w:rPr>
        <w:t xml:space="preserve">in </w:t>
      </w:r>
      <w:r w:rsidRPr="00F44EC0">
        <w:rPr>
          <w:rFonts w:ascii="Times New Roman" w:hAnsi="Times New Roman" w:cs="Times New Roman"/>
        </w:rPr>
        <w:t xml:space="preserve">an image, using a min pooling layer can keep the crack information accurately when down size the images. At the same time, the ReLU was replaced by </w:t>
      </w:r>
      <w:proofErr w:type="spellStart"/>
      <w:r w:rsidR="007D0D01">
        <w:rPr>
          <w:rFonts w:ascii="Times New Roman" w:hAnsi="Times New Roman" w:cs="Times New Roman"/>
        </w:rPr>
        <w:t>L</w:t>
      </w:r>
      <w:r w:rsidRPr="00F44EC0">
        <w:rPr>
          <w:rFonts w:ascii="Times New Roman" w:hAnsi="Times New Roman" w:cs="Times New Roman"/>
        </w:rPr>
        <w:t>og</w:t>
      </w:r>
      <w:r w:rsidR="007D0D01">
        <w:rPr>
          <w:rFonts w:ascii="Times New Roman" w:hAnsi="Times New Roman" w:cs="Times New Roman"/>
        </w:rPr>
        <w:t>S</w:t>
      </w:r>
      <w:r w:rsidRPr="00F44EC0">
        <w:rPr>
          <w:rFonts w:ascii="Times New Roman" w:hAnsi="Times New Roman" w:cs="Times New Roman"/>
        </w:rPr>
        <w:t>igmoid</w:t>
      </w:r>
      <w:proofErr w:type="spellEnd"/>
      <w:r w:rsidRPr="00F44EC0">
        <w:rPr>
          <w:rFonts w:ascii="Times New Roman" w:hAnsi="Times New Roman" w:cs="Times New Roman"/>
        </w:rPr>
        <w:t xml:space="preserve"> function</w:t>
      </w:r>
      <w:r w:rsidR="007E49A5">
        <w:rPr>
          <w:rFonts w:ascii="Times New Roman" w:hAnsi="Times New Roman" w:cs="Times New Roman"/>
        </w:rPr>
        <w:t xml:space="preserve"> as shown in </w:t>
      </w:r>
      <w:r w:rsidR="007E49A5" w:rsidRPr="007E49A5">
        <w:rPr>
          <w:rFonts w:ascii="Times New Roman" w:hAnsi="Times New Roman" w:cs="Times New Roman"/>
          <w:b/>
          <w:bCs/>
          <w:sz w:val="20"/>
          <w:szCs w:val="20"/>
        </w:rPr>
        <w:t>Equation 2</w:t>
      </w:r>
      <w:r w:rsidR="007E49A5">
        <w:rPr>
          <w:rFonts w:ascii="Times New Roman" w:hAnsi="Times New Roman" w:cs="Times New Roman"/>
        </w:rPr>
        <w:t>.</w:t>
      </w:r>
      <w:r w:rsidRPr="00F44EC0">
        <w:rPr>
          <w:rFonts w:ascii="Times New Roman" w:hAnsi="Times New Roman" w:cs="Times New Roman"/>
        </w:rPr>
        <w:t xml:space="preserve"> </w:t>
      </w:r>
    </w:p>
    <w:p w14:paraId="0F8EB40D" w14:textId="77777777" w:rsidR="00B25992" w:rsidRDefault="00B25992" w:rsidP="00B25992">
      <w:pPr>
        <w:spacing w:after="0" w:line="240" w:lineRule="auto"/>
        <w:ind w:firstLine="720"/>
        <w:rPr>
          <w:rFonts w:ascii="Times New Roman" w:hAnsi="Times New Roman" w:cs="Times New Roman"/>
        </w:rPr>
      </w:pPr>
    </w:p>
    <w:p w14:paraId="32FD6AE1" w14:textId="62100139" w:rsidR="00D47919" w:rsidRPr="00B25992" w:rsidRDefault="00D47919" w:rsidP="00B25992">
      <w:pPr>
        <w:spacing w:after="0" w:line="240" w:lineRule="auto"/>
        <w:rPr>
          <w:rFonts w:ascii="Times New Roman" w:hAnsi="Times New Roman" w:cs="Times New Roman"/>
        </w:rPr>
      </w:pPr>
      <m:oMath>
        <m:r>
          <w:rPr>
            <w:rFonts w:ascii="Cambria Math" w:hAnsi="Cambria Math" w:cs="Times New Roman"/>
          </w:rPr>
          <m:t>LogSigmoid</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m:rPr>
            <m:sty m:val="p"/>
          </m:rPr>
          <w:rPr>
            <w:rFonts w:ascii="Cambria Math" w:hAnsi="Cambria Math" w:cs="Times New Roman"/>
          </w:rPr>
          <m:t>log⁡</m:t>
        </m:r>
        <m:r>
          <w:rPr>
            <w:rFonts w:ascii="Cambria Math" w:hAnsi="Cambria Math" w:cs="Times New Roman"/>
          </w:rPr>
          <m:t>(</m:t>
        </m:r>
        <m:f>
          <m:fPr>
            <m:ctrlPr>
              <w:rPr>
                <w:rFonts w:ascii="Cambria Math" w:eastAsiaTheme="minorHAnsi" w:hAnsi="Cambria Math" w:cs="Times New Roman"/>
                <w:i/>
              </w:rPr>
            </m:ctrlPr>
          </m:fPr>
          <m:num>
            <m:r>
              <w:rPr>
                <w:rFonts w:ascii="Cambria Math" w:hAnsi="Cambria Math" w:cs="Times New Roman"/>
              </w:rPr>
              <m:t>1</m:t>
            </m:r>
          </m:num>
          <m:den>
            <m:r>
              <w:rPr>
                <w:rFonts w:ascii="Cambria Math" w:hAnsi="Cambria Math" w:cs="Times New Roman"/>
              </w:rPr>
              <m:t>1+</m:t>
            </m:r>
            <m:r>
              <m:rPr>
                <m:sty m:val="p"/>
              </m:rPr>
              <w:rPr>
                <w:rFonts w:ascii="Cambria Math" w:hAnsi="Cambria Math" w:cs="Times New Roman"/>
              </w:rPr>
              <m:t>exp⁡</m:t>
            </m:r>
            <m:r>
              <w:rPr>
                <w:rFonts w:ascii="Cambria Math" w:hAnsi="Cambria Math" w:cs="Times New Roman"/>
              </w:rPr>
              <m:t>(-x)</m:t>
            </m:r>
          </m:den>
        </m:f>
        <m:r>
          <w:rPr>
            <w:rFonts w:ascii="Cambria Math" w:hAnsi="Cambria Math" w:cs="Times New Roman"/>
          </w:rPr>
          <m:t>)</m:t>
        </m:r>
      </m:oMath>
      <w:r w:rsidR="00B25992">
        <w:rPr>
          <w:rFonts w:ascii="Times New Roman" w:hAnsi="Times New Roman" w:cs="Times New Roman"/>
        </w:rPr>
        <w:t xml:space="preserve"> </w:t>
      </w:r>
      <w:r w:rsidR="00B25992">
        <w:rPr>
          <w:rFonts w:ascii="Times New Roman" w:hAnsi="Times New Roman" w:cs="Times New Roman"/>
        </w:rPr>
        <w:tab/>
        <w:t xml:space="preserve">    (2)</w:t>
      </w:r>
    </w:p>
    <w:p w14:paraId="5C675EEF" w14:textId="77777777" w:rsidR="00B25992" w:rsidRDefault="00B25992" w:rsidP="00B25992">
      <w:pPr>
        <w:spacing w:after="0" w:line="240" w:lineRule="auto"/>
        <w:ind w:firstLine="720"/>
        <w:rPr>
          <w:rFonts w:ascii="Times New Roman" w:hAnsi="Times New Roman" w:cs="Times New Roman"/>
        </w:rPr>
      </w:pPr>
    </w:p>
    <w:p w14:paraId="7FD646CA" w14:textId="77D5306D" w:rsidR="00F44EC0" w:rsidRDefault="003E32ED" w:rsidP="00596DDE">
      <w:pPr>
        <w:spacing w:after="0" w:line="240" w:lineRule="auto"/>
        <w:ind w:firstLine="720"/>
        <w:rPr>
          <w:rFonts w:ascii="Times New Roman" w:hAnsi="Times New Roman" w:cs="Times New Roman"/>
        </w:rPr>
      </w:pPr>
      <w:r>
        <w:rPr>
          <w:rFonts w:ascii="Times New Roman" w:hAnsi="Times New Roman" w:cs="Times New Roman"/>
        </w:rPr>
        <w:t xml:space="preserve">When the input x gets smaller, the </w:t>
      </w:r>
      <w:r w:rsidR="009C4DC7">
        <w:rPr>
          <w:rFonts w:ascii="Times New Roman" w:hAnsi="Times New Roman" w:cs="Times New Roman"/>
        </w:rPr>
        <w:t xml:space="preserve">absolute value of </w:t>
      </w:r>
      <w:r>
        <w:rPr>
          <w:rFonts w:ascii="Times New Roman" w:hAnsi="Times New Roman" w:cs="Times New Roman"/>
        </w:rPr>
        <w:t xml:space="preserve">output from </w:t>
      </w:r>
      <w:proofErr w:type="spellStart"/>
      <w:r>
        <w:rPr>
          <w:rFonts w:ascii="Times New Roman" w:hAnsi="Times New Roman" w:cs="Times New Roman"/>
        </w:rPr>
        <w:t>LogSigmoid</w:t>
      </w:r>
      <w:proofErr w:type="spellEnd"/>
      <w:r>
        <w:rPr>
          <w:rFonts w:ascii="Times New Roman" w:hAnsi="Times New Roman" w:cs="Times New Roman"/>
        </w:rPr>
        <w:t xml:space="preserve"> would be larger. Thus, the </w:t>
      </w:r>
      <w:proofErr w:type="spellStart"/>
      <w:r>
        <w:rPr>
          <w:rFonts w:ascii="Times New Roman" w:hAnsi="Times New Roman" w:cs="Times New Roman"/>
        </w:rPr>
        <w:t>L</w:t>
      </w:r>
      <w:r w:rsidRPr="00F44EC0">
        <w:rPr>
          <w:rFonts w:ascii="Times New Roman" w:hAnsi="Times New Roman" w:cs="Times New Roman"/>
        </w:rPr>
        <w:t>og</w:t>
      </w:r>
      <w:r>
        <w:rPr>
          <w:rFonts w:ascii="Times New Roman" w:hAnsi="Times New Roman" w:cs="Times New Roman"/>
        </w:rPr>
        <w:t>S</w:t>
      </w:r>
      <w:r w:rsidRPr="00F44EC0">
        <w:rPr>
          <w:rFonts w:ascii="Times New Roman" w:hAnsi="Times New Roman" w:cs="Times New Roman"/>
        </w:rPr>
        <w:t>igmoid</w:t>
      </w:r>
      <w:proofErr w:type="spellEnd"/>
      <w:r w:rsidRPr="00F44EC0">
        <w:rPr>
          <w:rFonts w:ascii="Times New Roman" w:hAnsi="Times New Roman" w:cs="Times New Roman"/>
        </w:rPr>
        <w:t xml:space="preserve"> function would give more weight on the small pixel</w:t>
      </w:r>
      <w:r>
        <w:rPr>
          <w:rFonts w:ascii="Times New Roman" w:hAnsi="Times New Roman" w:cs="Times New Roman"/>
        </w:rPr>
        <w:t>s while t</w:t>
      </w:r>
      <w:r w:rsidR="00F44EC0" w:rsidRPr="00F44EC0">
        <w:rPr>
          <w:rFonts w:ascii="Times New Roman" w:hAnsi="Times New Roman" w:cs="Times New Roman"/>
        </w:rPr>
        <w:t>he ReL</w:t>
      </w:r>
      <w:r w:rsidR="007D0D01">
        <w:rPr>
          <w:rFonts w:ascii="Times New Roman" w:hAnsi="Times New Roman" w:cs="Times New Roman"/>
        </w:rPr>
        <w:t>U</w:t>
      </w:r>
      <w:r w:rsidR="00F44EC0" w:rsidRPr="00F44EC0">
        <w:rPr>
          <w:rFonts w:ascii="Times New Roman" w:hAnsi="Times New Roman" w:cs="Times New Roman"/>
        </w:rPr>
        <w:t xml:space="preserve"> function pays more attention on the brighter part</w:t>
      </w:r>
      <w:r>
        <w:rPr>
          <w:rFonts w:ascii="Times New Roman" w:hAnsi="Times New Roman" w:cs="Times New Roman"/>
        </w:rPr>
        <w:t>.</w:t>
      </w:r>
    </w:p>
    <w:p w14:paraId="48AFBA43" w14:textId="77777777" w:rsidR="00B25992" w:rsidRDefault="00B25992" w:rsidP="00596DDE">
      <w:pPr>
        <w:spacing w:after="0" w:line="240" w:lineRule="auto"/>
        <w:ind w:firstLine="720"/>
        <w:rPr>
          <w:rFonts w:ascii="Times New Roman" w:hAnsi="Times New Roman" w:cs="Times New Roman"/>
        </w:rPr>
      </w:pPr>
    </w:p>
    <w:p w14:paraId="44661D7F" w14:textId="20386E4F" w:rsidR="00E0441C" w:rsidRPr="00596DDE" w:rsidRDefault="00F44EC0" w:rsidP="00F44EC0">
      <w:pPr>
        <w:spacing w:after="0" w:line="240" w:lineRule="auto"/>
        <w:rPr>
          <w:rFonts w:ascii="Times New Roman" w:hAnsi="Times New Roman" w:cs="Times New Roman"/>
          <w:b/>
          <w:color w:val="000000" w:themeColor="text1"/>
        </w:rPr>
      </w:pPr>
      <w:r w:rsidRPr="00F44EC0">
        <w:rPr>
          <w:rFonts w:ascii="Times New Roman" w:hAnsi="Times New Roman" w:cs="Times New Roman"/>
          <w:b/>
          <w:color w:val="000000" w:themeColor="text1"/>
        </w:rPr>
        <w:t>Overall procedure</w:t>
      </w:r>
    </w:p>
    <w:p w14:paraId="6A69B951" w14:textId="45BFA699" w:rsidR="00F44EC0" w:rsidRDefault="00F44EC0" w:rsidP="00596DDE">
      <w:pPr>
        <w:spacing w:after="0" w:line="240" w:lineRule="auto"/>
        <w:ind w:firstLine="720"/>
        <w:rPr>
          <w:rFonts w:ascii="Times New Roman" w:hAnsi="Times New Roman" w:cs="Times New Roman"/>
        </w:rPr>
      </w:pPr>
      <w:r w:rsidRPr="00F44EC0">
        <w:rPr>
          <w:rFonts w:ascii="Times New Roman" w:hAnsi="Times New Roman" w:cs="Times New Roman"/>
        </w:rPr>
        <w:t>An overall procedure to evaluate and validate the usage of the proposed</w:t>
      </w:r>
      <w:r w:rsidR="0082613B">
        <w:rPr>
          <w:rFonts w:ascii="Times New Roman" w:hAnsi="Times New Roman" w:cs="Times New Roman"/>
        </w:rPr>
        <w:t xml:space="preserve"> framework</w:t>
      </w:r>
      <w:r w:rsidRPr="00F44EC0">
        <w:rPr>
          <w:rFonts w:ascii="Times New Roman" w:hAnsi="Times New Roman" w:cs="Times New Roman"/>
        </w:rPr>
        <w:t xml:space="preserve"> was shown in Figure 4.</w:t>
      </w:r>
      <w:r w:rsidR="0082613B">
        <w:rPr>
          <w:rFonts w:ascii="Times New Roman" w:hAnsi="Times New Roman" w:cs="Times New Roman"/>
        </w:rPr>
        <w:t xml:space="preserve"> </w:t>
      </w:r>
      <w:r w:rsidR="0082613B" w:rsidRPr="006A7BA8">
        <w:rPr>
          <w:rFonts w:ascii="Times New Roman" w:hAnsi="Times New Roman" w:cs="Times New Roman"/>
        </w:rPr>
        <w:t>A DeepCrack dataset was utilized in this work to test the performance of the CNN networks. The DeepCrack dataset is an open</w:t>
      </w:r>
      <w:r w:rsidR="0082613B">
        <w:rPr>
          <w:rFonts w:ascii="Times New Roman" w:hAnsi="Times New Roman" w:cs="Times New Roman"/>
        </w:rPr>
        <w:t>-</w:t>
      </w:r>
      <w:r w:rsidR="0082613B" w:rsidRPr="006A7BA8">
        <w:rPr>
          <w:rFonts w:ascii="Times New Roman" w:hAnsi="Times New Roman" w:cs="Times New Roman"/>
        </w:rPr>
        <w:t xml:space="preserve">source dataset published in GitHub (https://github.com/yhlleo/DeepCrack). This dataset consists of 537 RGB crack images with manually annotated segmentations. The image has a resolution of 544 * 384 pixels. The images were divided into two subsets: 300 images for training and 237 images for testing. As we can see, the number of images is relatively low for a deep learning training. </w:t>
      </w:r>
    </w:p>
    <w:p w14:paraId="71CB6630" w14:textId="5BB6E1C4" w:rsidR="00F44EC0" w:rsidRDefault="00641D4A" w:rsidP="007E24E3">
      <w:pPr>
        <w:spacing w:after="0" w:line="240" w:lineRule="auto"/>
        <w:rPr>
          <w:rFonts w:ascii="Times New Roman" w:hAnsi="Times New Roman" w:cs="Times New Roman"/>
        </w:rPr>
      </w:pPr>
      <w:r w:rsidRPr="00641D4A">
        <w:rPr>
          <w:rFonts w:ascii="Times New Roman" w:hAnsi="Times New Roman" w:cs="Times New Roman"/>
          <w:noProof/>
        </w:rPr>
        <w:lastRenderedPageBreak/>
        <w:drawing>
          <wp:inline distT="0" distB="0" distL="0" distR="0" wp14:anchorId="0DFD6320" wp14:editId="5F5CEA6B">
            <wp:extent cx="5943600" cy="2793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3365"/>
                    </a:xfrm>
                    <a:prstGeom prst="rect">
                      <a:avLst/>
                    </a:prstGeom>
                  </pic:spPr>
                </pic:pic>
              </a:graphicData>
            </a:graphic>
          </wp:inline>
        </w:drawing>
      </w:r>
    </w:p>
    <w:p w14:paraId="11FFF047" w14:textId="77777777" w:rsidR="00641D4A" w:rsidRDefault="00641D4A" w:rsidP="007E24E3">
      <w:pPr>
        <w:spacing w:after="0" w:line="240" w:lineRule="auto"/>
        <w:rPr>
          <w:rFonts w:ascii="Times New Roman" w:hAnsi="Times New Roman" w:cs="Times New Roman"/>
        </w:rPr>
      </w:pPr>
    </w:p>
    <w:p w14:paraId="1F777234" w14:textId="25F655CF" w:rsidR="00F44EC0" w:rsidRPr="00F44EC0" w:rsidRDefault="00F44EC0" w:rsidP="00F44EC0">
      <w:pPr>
        <w:widowControl w:val="0"/>
        <w:pBdr>
          <w:top w:val="nil"/>
          <w:left w:val="nil"/>
          <w:bottom w:val="nil"/>
          <w:right w:val="nil"/>
          <w:between w:val="nil"/>
        </w:pBdr>
        <w:spacing w:before="240"/>
        <w:jc w:val="both"/>
        <w:rPr>
          <w:rFonts w:ascii="Times New Roman" w:eastAsiaTheme="minorHAnsi" w:hAnsi="Times New Roman" w:cs="Times New Roman"/>
          <w:b/>
          <w:color w:val="000000" w:themeColor="text1"/>
        </w:rPr>
      </w:pPr>
      <w:r w:rsidRPr="00F44EC0">
        <w:rPr>
          <w:rFonts w:ascii="Times New Roman" w:eastAsiaTheme="minorHAnsi" w:hAnsi="Times New Roman" w:cs="Times New Roman"/>
          <w:b/>
          <w:color w:val="000000" w:themeColor="text1"/>
        </w:rPr>
        <w:t xml:space="preserve">Figure 4 The overall procedure of experiments. </w:t>
      </w:r>
    </w:p>
    <w:p w14:paraId="7907BB19" w14:textId="6A91B492" w:rsidR="003E1542" w:rsidRDefault="0083396A" w:rsidP="003E1542">
      <w:pPr>
        <w:spacing w:after="0" w:line="240" w:lineRule="auto"/>
        <w:ind w:firstLine="720"/>
        <w:rPr>
          <w:rFonts w:ascii="Times New Roman" w:hAnsi="Times New Roman" w:cs="Times New Roman"/>
        </w:rPr>
      </w:pPr>
      <w:r w:rsidRPr="0083396A">
        <w:rPr>
          <w:rFonts w:ascii="Times New Roman" w:hAnsi="Times New Roman" w:cs="Times New Roman"/>
        </w:rPr>
        <w:t>The blue line</w:t>
      </w:r>
      <w:r>
        <w:rPr>
          <w:rFonts w:ascii="Times New Roman" w:hAnsi="Times New Roman" w:cs="Times New Roman"/>
        </w:rPr>
        <w:t xml:space="preserve"> in Figure 4</w:t>
      </w:r>
      <w:r w:rsidRPr="0083396A">
        <w:rPr>
          <w:rFonts w:ascii="Times New Roman" w:hAnsi="Times New Roman" w:cs="Times New Roman"/>
        </w:rPr>
        <w:t xml:space="preserve"> shows the procedure for comparison and evaluation of the augmentation methods including Random Crop</w:t>
      </w:r>
      <w:r>
        <w:rPr>
          <w:rFonts w:ascii="Times New Roman" w:hAnsi="Times New Roman" w:cs="Times New Roman"/>
        </w:rPr>
        <w:t xml:space="preserve">, </w:t>
      </w:r>
      <w:r w:rsidRPr="0083396A">
        <w:rPr>
          <w:rFonts w:ascii="Times New Roman" w:hAnsi="Times New Roman" w:cs="Times New Roman"/>
        </w:rPr>
        <w:t xml:space="preserve">DCGAN and </w:t>
      </w:r>
      <w:r>
        <w:rPr>
          <w:rFonts w:ascii="Times New Roman" w:hAnsi="Times New Roman" w:cs="Times New Roman"/>
        </w:rPr>
        <w:t>A</w:t>
      </w:r>
      <w:r w:rsidRPr="0083396A">
        <w:rPr>
          <w:rFonts w:ascii="Times New Roman" w:hAnsi="Times New Roman" w:cs="Times New Roman"/>
        </w:rPr>
        <w:t xml:space="preserve">PC-GAN. </w:t>
      </w:r>
      <w:r w:rsidR="003E1542" w:rsidRPr="00F44EC0">
        <w:rPr>
          <w:rFonts w:ascii="Times New Roman" w:hAnsi="Times New Roman" w:cs="Times New Roman"/>
        </w:rPr>
        <w:t>Each augmentation method in this work generated 300 images in total. The generated images would be annotated manually and then combined with the DeepCrack training dataset. Then, the proposed AttuNet would be trained on the augmented dataset. The data augmentation methods were compared and assessed by the results from the segmentation.</w:t>
      </w:r>
    </w:p>
    <w:p w14:paraId="566D8CC8" w14:textId="00496441" w:rsidR="00F44EC0" w:rsidRPr="00F44EC0" w:rsidRDefault="0083396A" w:rsidP="003E1542">
      <w:pPr>
        <w:spacing w:after="0" w:line="240" w:lineRule="auto"/>
        <w:ind w:firstLine="720"/>
        <w:rPr>
          <w:rFonts w:ascii="Times New Roman" w:hAnsi="Times New Roman" w:cs="Times New Roman"/>
        </w:rPr>
      </w:pPr>
      <w:r w:rsidRPr="0083396A">
        <w:rPr>
          <w:rFonts w:ascii="Times New Roman" w:hAnsi="Times New Roman" w:cs="Times New Roman"/>
        </w:rPr>
        <w:t xml:space="preserve">The red line </w:t>
      </w:r>
      <w:r w:rsidR="003E1542">
        <w:rPr>
          <w:rFonts w:ascii="Times New Roman" w:hAnsi="Times New Roman" w:cs="Times New Roman"/>
        </w:rPr>
        <w:t xml:space="preserve">in Figure 4 </w:t>
      </w:r>
      <w:r w:rsidRPr="0083396A">
        <w:rPr>
          <w:rFonts w:ascii="Times New Roman" w:hAnsi="Times New Roman" w:cs="Times New Roman"/>
        </w:rPr>
        <w:t>shows the process for comparison and evaluation of different segmentation models including AttuNet, AttuNet-min, U-Net, DeepLab-resnet50, FCN-resnet50, and LRASPP_mobilenet_v3-large.</w:t>
      </w:r>
      <w:r w:rsidR="003E1542">
        <w:rPr>
          <w:rFonts w:ascii="Times New Roman" w:hAnsi="Times New Roman" w:cs="Times New Roman"/>
        </w:rPr>
        <w:t xml:space="preserve"> </w:t>
      </w:r>
      <w:r w:rsidR="00F44EC0" w:rsidRPr="00F44EC0">
        <w:rPr>
          <w:rFonts w:ascii="Times New Roman" w:hAnsi="Times New Roman" w:cs="Times New Roman"/>
        </w:rPr>
        <w:t xml:space="preserve">In order to </w:t>
      </w:r>
      <w:r w:rsidR="003E1542">
        <w:rPr>
          <w:rFonts w:ascii="Times New Roman" w:hAnsi="Times New Roman" w:cs="Times New Roman"/>
        </w:rPr>
        <w:t>evaluate</w:t>
      </w:r>
      <w:r w:rsidR="00F44EC0" w:rsidRPr="00F44EC0">
        <w:rPr>
          <w:rFonts w:ascii="Times New Roman" w:hAnsi="Times New Roman" w:cs="Times New Roman"/>
        </w:rPr>
        <w:t xml:space="preserve"> the</w:t>
      </w:r>
      <w:r w:rsidR="003E1542">
        <w:rPr>
          <w:rFonts w:ascii="Times New Roman" w:hAnsi="Times New Roman" w:cs="Times New Roman"/>
        </w:rPr>
        <w:t xml:space="preserve"> performance of the</w:t>
      </w:r>
      <w:r w:rsidR="00F44EC0" w:rsidRPr="00F44EC0">
        <w:rPr>
          <w:rFonts w:ascii="Times New Roman" w:hAnsi="Times New Roman" w:cs="Times New Roman"/>
        </w:rPr>
        <w:t xml:space="preserve"> proposed AttuNet and AttuNet-min in the pavement cracks segmentation work. Other four segmentation methods including U-Net, DeepLab_resnet50, FCN-resnet50 and lraspp_mobilenet_v3_large were introduced and compared. We fine-tuned these four methods. The number of classes was set to 1. In the training procedure, the initial learning rate was set to 0.00001 and the batch size of the dataset was set to 16. The training epochs was set to 300. BCEWithLogitsLoss was used as the loss function and the RMSProp was utilized as the optimizer to update the network parameters. Before importing to the deep learning structure, all the images including the crack image and its label, would be reshaped to 256 * 256 pixels. </w:t>
      </w:r>
    </w:p>
    <w:p w14:paraId="366EEF02" w14:textId="59626C5F" w:rsidR="00F44EC0" w:rsidRDefault="00F44EC0" w:rsidP="00596DDE">
      <w:pPr>
        <w:spacing w:after="0" w:line="240" w:lineRule="auto"/>
        <w:ind w:firstLine="720"/>
        <w:rPr>
          <w:rFonts w:ascii="Times New Roman" w:hAnsi="Times New Roman" w:cs="Times New Roman"/>
        </w:rPr>
      </w:pPr>
      <w:r w:rsidRPr="00F44EC0">
        <w:rPr>
          <w:rFonts w:ascii="Times New Roman" w:hAnsi="Times New Roman" w:cs="Times New Roman"/>
        </w:rPr>
        <w:t>The data augmentation methods and CNN models were all implemented in Python and computed under the following machine speculations: Windows 10, Intel(R) Core (TM) i9-10900X CPU, NVIDIA RTX A4000 with 16 GB memory, 64GB RAM.</w:t>
      </w:r>
    </w:p>
    <w:p w14:paraId="2FE44B3C" w14:textId="77777777" w:rsidR="000F693E" w:rsidRDefault="000F693E" w:rsidP="00596DDE">
      <w:pPr>
        <w:spacing w:after="0" w:line="240" w:lineRule="auto"/>
        <w:ind w:firstLine="720"/>
        <w:rPr>
          <w:rFonts w:ascii="Times New Roman" w:hAnsi="Times New Roman" w:cs="Times New Roman"/>
        </w:rPr>
      </w:pPr>
    </w:p>
    <w:p w14:paraId="5D68B4BD" w14:textId="06F0AC66" w:rsidR="00F44EC0" w:rsidRPr="000F693E" w:rsidRDefault="00F44EC0" w:rsidP="000F693E">
      <w:pPr>
        <w:spacing w:after="0" w:line="240" w:lineRule="auto"/>
        <w:rPr>
          <w:rFonts w:ascii="Times New Roman" w:hAnsi="Times New Roman" w:cs="Times New Roman"/>
          <w:b/>
          <w:color w:val="000000" w:themeColor="text1"/>
        </w:rPr>
      </w:pPr>
      <w:r w:rsidRPr="00F44EC0">
        <w:rPr>
          <w:rFonts w:ascii="Times New Roman" w:hAnsi="Times New Roman" w:cs="Times New Roman"/>
          <w:b/>
          <w:color w:val="000000" w:themeColor="text1"/>
        </w:rPr>
        <w:t>Evaluation metrics</w:t>
      </w:r>
    </w:p>
    <w:p w14:paraId="07851B5B" w14:textId="77E33CFF"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Precision (P), Recall (R), F1 score (F1), Intersection over Union (</w:t>
      </w:r>
      <w:proofErr w:type="spellStart"/>
      <w:r w:rsidRPr="00123BB9">
        <w:rPr>
          <w:rFonts w:ascii="Times New Roman" w:hAnsi="Times New Roman" w:cs="Times New Roman"/>
        </w:rPr>
        <w:t>IoU</w:t>
      </w:r>
      <w:proofErr w:type="spellEnd"/>
      <w:r w:rsidRPr="00123BB9">
        <w:rPr>
          <w:rFonts w:ascii="Times New Roman" w:hAnsi="Times New Roman" w:cs="Times New Roman"/>
        </w:rPr>
        <w:t xml:space="preserve">) and </w:t>
      </w:r>
      <w:r w:rsidRPr="00123BB9">
        <w:rPr>
          <w:rFonts w:ascii="Times New Roman" w:hAnsi="Times New Roman" w:cs="Times New Roman" w:hint="eastAsia"/>
        </w:rPr>
        <w:t>pixel</w:t>
      </w:r>
      <w:r w:rsidRPr="00123BB9">
        <w:rPr>
          <w:rFonts w:ascii="Times New Roman" w:hAnsi="Times New Roman" w:cs="Times New Roman"/>
        </w:rPr>
        <w:t xml:space="preserve"> accuracy (P</w:t>
      </w:r>
      <w:r w:rsidRPr="00123BB9">
        <w:rPr>
          <w:rFonts w:ascii="Times New Roman" w:hAnsi="Times New Roman" w:cs="Times New Roman" w:hint="eastAsia"/>
        </w:rPr>
        <w:t>A</w:t>
      </w:r>
      <w:r w:rsidRPr="00123BB9">
        <w:rPr>
          <w:rFonts w:ascii="Times New Roman" w:hAnsi="Times New Roman" w:cs="Times New Roman"/>
        </w:rPr>
        <w:t xml:space="preserve">) were utilized to evaluate the semantic segmentation results. </w:t>
      </w:r>
    </w:p>
    <w:p w14:paraId="187719C6" w14:textId="49013A57"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(1) P can measure how accurate your predictions are. The precision can be calculated by </w:t>
      </w:r>
      <w:r w:rsidR="00A41B37" w:rsidRPr="00123BB9">
        <w:rPr>
          <w:rFonts w:ascii="Times New Roman" w:hAnsi="Times New Roman" w:cs="Times New Roman"/>
        </w:rPr>
        <w:t xml:space="preserve">Equation </w:t>
      </w:r>
      <w:r w:rsidR="000F693E" w:rsidRPr="00123BB9">
        <w:rPr>
          <w:rFonts w:ascii="Times New Roman" w:hAnsi="Times New Roman" w:cs="Times New Roman"/>
        </w:rPr>
        <w:t>3</w:t>
      </w:r>
      <w:r w:rsidRPr="00123BB9">
        <w:rPr>
          <w:rFonts w:ascii="Times New Roman" w:hAnsi="Times New Roman" w:cs="Times New Roman"/>
        </w:rPr>
        <w:t xml:space="preserve"> where TP is true positive and FP is false positive. </w:t>
      </w:r>
    </w:p>
    <w:p w14:paraId="4F27EC3A" w14:textId="77777777" w:rsidR="000F693E" w:rsidRPr="00123BB9" w:rsidRDefault="000F693E" w:rsidP="00123BB9">
      <w:pPr>
        <w:spacing w:after="0" w:line="240" w:lineRule="auto"/>
        <w:rPr>
          <w:rFonts w:ascii="Times New Roman" w:hAnsi="Times New Roman" w:cs="Times New Roman"/>
        </w:rPr>
      </w:pPr>
    </w:p>
    <w:p w14:paraId="2C247EBF" w14:textId="16624F2D" w:rsidR="00F44EC0" w:rsidRPr="00123BB9" w:rsidRDefault="00F44EC0" w:rsidP="00123BB9">
      <w:pPr>
        <w:spacing w:after="0" w:line="240" w:lineRule="auto"/>
        <w:rPr>
          <w:rFonts w:ascii="Times New Roman" w:hAnsi="Times New Roman" w:cs="Times New Roman"/>
        </w:rPr>
      </w:pPr>
      <m:oMath>
        <m:r>
          <w:rPr>
            <w:rFonts w:ascii="Cambria Math" w:hAnsi="Cambria Math" w:cs="Times New Roman"/>
          </w:rPr>
          <m:t>P</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m:t>
            </m:r>
            <m:r>
              <m:rPr>
                <m:sty m:val="p"/>
              </m:rPr>
              <w:rPr>
                <w:rFonts w:ascii="Cambria Math" w:hAnsi="Cambria Math" w:cs="Times New Roman"/>
              </w:rPr>
              <m:t>+</m:t>
            </m:r>
            <m:r>
              <w:rPr>
                <w:rFonts w:ascii="Cambria Math" w:hAnsi="Cambria Math" w:cs="Times New Roman"/>
              </w:rPr>
              <m:t>FP</m:t>
            </m:r>
          </m:den>
        </m:f>
      </m:oMath>
      <w:r w:rsidR="000F693E" w:rsidRPr="00123BB9">
        <w:rPr>
          <w:rFonts w:ascii="Times New Roman" w:hAnsi="Times New Roman" w:cs="Times New Roman"/>
        </w:rPr>
        <w:t xml:space="preserve"> </w:t>
      </w:r>
      <w:r w:rsidR="000F693E" w:rsidRPr="00123BB9">
        <w:rPr>
          <w:rFonts w:ascii="Times New Roman" w:hAnsi="Times New Roman" w:cs="Times New Roman"/>
        </w:rPr>
        <w:tab/>
        <w:t>(3)</w:t>
      </w:r>
    </w:p>
    <w:p w14:paraId="54841CCE" w14:textId="77777777" w:rsidR="000F693E" w:rsidRPr="00123BB9" w:rsidRDefault="000F693E" w:rsidP="00123BB9">
      <w:pPr>
        <w:spacing w:after="0" w:line="240" w:lineRule="auto"/>
        <w:rPr>
          <w:rFonts w:ascii="Times New Roman" w:hAnsi="Times New Roman" w:cs="Times New Roman"/>
        </w:rPr>
      </w:pPr>
    </w:p>
    <w:p w14:paraId="0F1F399C" w14:textId="4BC76323" w:rsidR="00F44EC0" w:rsidRPr="00123BB9" w:rsidRDefault="00F44EC0" w:rsidP="00123BB9">
      <w:pPr>
        <w:spacing w:after="0" w:line="240" w:lineRule="auto"/>
        <w:ind w:firstLine="720"/>
        <w:rPr>
          <w:rFonts w:ascii="Times New Roman" w:hAnsi="Times New Roman" w:cs="Times New Roman"/>
        </w:rPr>
      </w:pPr>
      <w:r w:rsidRPr="00F44EC0">
        <w:rPr>
          <w:rFonts w:ascii="Times New Roman" w:hAnsi="Times New Roman" w:cs="Times New Roman"/>
        </w:rPr>
        <w:lastRenderedPageBreak/>
        <w:t>(2) R</w:t>
      </w:r>
      <w:r w:rsidRPr="00123BB9">
        <w:rPr>
          <w:rFonts w:ascii="Times New Roman" w:hAnsi="Times New Roman" w:cs="Times New Roman"/>
        </w:rPr>
        <w:t xml:space="preserve"> suggests the level of sensitivity for prediction results. Recall can be calculated by </w:t>
      </w:r>
      <w:r w:rsidR="009C4DC7" w:rsidRPr="00123BB9">
        <w:rPr>
          <w:rFonts w:ascii="Times New Roman" w:hAnsi="Times New Roman" w:cs="Times New Roman"/>
        </w:rPr>
        <w:t>E</w:t>
      </w:r>
      <w:r w:rsidRPr="00123BB9">
        <w:rPr>
          <w:rFonts w:ascii="Times New Roman" w:hAnsi="Times New Roman" w:cs="Times New Roman"/>
        </w:rPr>
        <w:t xml:space="preserve">quation </w:t>
      </w:r>
      <w:r w:rsidR="00123BB9" w:rsidRPr="00123BB9">
        <w:rPr>
          <w:rFonts w:ascii="Times New Roman" w:hAnsi="Times New Roman" w:cs="Times New Roman"/>
        </w:rPr>
        <w:t>4</w:t>
      </w:r>
      <w:r w:rsidRPr="00123BB9">
        <w:rPr>
          <w:rFonts w:ascii="Times New Roman" w:hAnsi="Times New Roman" w:cs="Times New Roman"/>
        </w:rPr>
        <w:t xml:space="preserve"> where FN is false negative. </w:t>
      </w:r>
    </w:p>
    <w:p w14:paraId="3B331B18" w14:textId="77777777" w:rsidR="00123BB9" w:rsidRPr="00F44EC0" w:rsidRDefault="00123BB9" w:rsidP="00123BB9">
      <w:pPr>
        <w:spacing w:after="0" w:line="240" w:lineRule="auto"/>
        <w:rPr>
          <w:rFonts w:ascii="Times New Roman" w:hAnsi="Times New Roman" w:cs="Times New Roman"/>
        </w:rPr>
      </w:pPr>
    </w:p>
    <w:p w14:paraId="3BF1CF71" w14:textId="7299693E" w:rsidR="00F44EC0" w:rsidRPr="00123BB9" w:rsidRDefault="00F44EC0" w:rsidP="00123BB9">
      <w:pPr>
        <w:spacing w:after="0" w:line="240" w:lineRule="auto"/>
        <w:rPr>
          <w:rFonts w:ascii="Times New Roman" w:hAnsi="Times New Roman" w:cs="Times New Roman"/>
        </w:rPr>
      </w:pPr>
      <m:oMath>
        <m:r>
          <w:rPr>
            <w:rFonts w:ascii="Cambria Math" w:hAnsi="Cambria Math" w:cs="Times New Roman"/>
          </w:rPr>
          <m:t>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TP</m:t>
            </m:r>
          </m:num>
          <m:den>
            <m:r>
              <w:rPr>
                <w:rFonts w:ascii="Cambria Math" w:hAnsi="Cambria Math" w:cs="Times New Roman"/>
              </w:rPr>
              <m:t>TP</m:t>
            </m:r>
            <m:r>
              <m:rPr>
                <m:sty m:val="p"/>
              </m:rPr>
              <w:rPr>
                <w:rFonts w:ascii="Cambria Math" w:hAnsi="Cambria Math" w:cs="Times New Roman"/>
              </w:rPr>
              <m:t>+</m:t>
            </m:r>
            <m:r>
              <w:rPr>
                <w:rFonts w:ascii="Cambria Math" w:hAnsi="Cambria Math" w:cs="Times New Roman"/>
              </w:rPr>
              <m:t>FN</m:t>
            </m:r>
          </m:den>
        </m:f>
      </m:oMath>
      <w:r w:rsidR="00123BB9" w:rsidRPr="00123BB9">
        <w:rPr>
          <w:rFonts w:ascii="Times New Roman" w:hAnsi="Times New Roman" w:cs="Times New Roman"/>
        </w:rPr>
        <w:t xml:space="preserve"> </w:t>
      </w:r>
      <w:r w:rsidR="00123BB9" w:rsidRPr="00123BB9">
        <w:rPr>
          <w:rFonts w:ascii="Times New Roman" w:hAnsi="Times New Roman" w:cs="Times New Roman"/>
        </w:rPr>
        <w:tab/>
        <w:t>(4)</w:t>
      </w:r>
    </w:p>
    <w:p w14:paraId="02676397" w14:textId="77777777" w:rsidR="00123BB9" w:rsidRPr="00123BB9" w:rsidRDefault="00123BB9" w:rsidP="00123BB9">
      <w:pPr>
        <w:spacing w:after="0" w:line="240" w:lineRule="auto"/>
        <w:rPr>
          <w:rFonts w:ascii="Times New Roman" w:hAnsi="Times New Roman" w:cs="Times New Roman"/>
        </w:rPr>
      </w:pPr>
    </w:p>
    <w:p w14:paraId="46AFFD9D" w14:textId="19E6C9A2" w:rsidR="00F44EC0" w:rsidRPr="00123BB9" w:rsidRDefault="00F44EC0" w:rsidP="00123BB9">
      <w:pPr>
        <w:spacing w:after="0" w:line="240" w:lineRule="auto"/>
        <w:ind w:firstLine="720"/>
        <w:rPr>
          <w:rFonts w:ascii="Times New Roman" w:hAnsi="Times New Roman" w:cs="Times New Roman"/>
        </w:rPr>
      </w:pPr>
      <w:r w:rsidRPr="00F44EC0">
        <w:rPr>
          <w:rFonts w:ascii="Times New Roman" w:hAnsi="Times New Roman" w:cs="Times New Roman"/>
        </w:rPr>
        <w:t xml:space="preserve">(3) F1 is defined based on the harmonic average of Precision and Recall. It can be calculated using </w:t>
      </w:r>
      <w:r w:rsidRPr="00123BB9">
        <w:rPr>
          <w:rFonts w:ascii="Times New Roman" w:hAnsi="Times New Roman" w:cs="Times New Roman"/>
        </w:rPr>
        <w:t>Equation</w:t>
      </w:r>
      <w:r w:rsidR="00123BB9" w:rsidRPr="00123BB9">
        <w:rPr>
          <w:rFonts w:ascii="Times New Roman" w:hAnsi="Times New Roman" w:cs="Times New Roman"/>
        </w:rPr>
        <w:t xml:space="preserve"> 5.</w:t>
      </w:r>
    </w:p>
    <w:p w14:paraId="45D20313" w14:textId="77777777" w:rsidR="00123BB9" w:rsidRPr="00F44EC0" w:rsidRDefault="00123BB9" w:rsidP="00123BB9">
      <w:pPr>
        <w:spacing w:after="0" w:line="240" w:lineRule="auto"/>
        <w:rPr>
          <w:rFonts w:ascii="Times New Roman" w:hAnsi="Times New Roman" w:cs="Times New Roman"/>
        </w:rPr>
      </w:pPr>
    </w:p>
    <w:p w14:paraId="68A14886" w14:textId="697133C2" w:rsidR="00F44EC0" w:rsidRPr="00123BB9" w:rsidRDefault="00F9539E" w:rsidP="00123BB9">
      <w:pPr>
        <w:spacing w:after="0" w:line="240" w:lineRule="auto"/>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F</m:t>
            </m:r>
          </m:e>
          <m:sub>
            <m:r>
              <m:rPr>
                <m:sty m:val="p"/>
              </m:rP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2</m:t>
            </m:r>
            <m:r>
              <w:rPr>
                <w:rFonts w:ascii="Cambria Math" w:hAnsi="Cambria Math" w:cs="Times New Roman"/>
              </w:rPr>
              <m:t>PR</m:t>
            </m:r>
          </m:num>
          <m:den>
            <m:r>
              <w:rPr>
                <w:rFonts w:ascii="Cambria Math" w:hAnsi="Cambria Math" w:cs="Times New Roman"/>
              </w:rPr>
              <m:t>P</m:t>
            </m:r>
            <m:r>
              <m:rPr>
                <m:sty m:val="p"/>
              </m:rPr>
              <w:rPr>
                <w:rFonts w:ascii="Cambria Math" w:hAnsi="Cambria Math" w:cs="Times New Roman"/>
              </w:rPr>
              <m:t>+</m:t>
            </m:r>
            <m:r>
              <w:rPr>
                <w:rFonts w:ascii="Cambria Math" w:hAnsi="Cambria Math" w:cs="Times New Roman"/>
              </w:rPr>
              <m:t>R</m:t>
            </m:r>
          </m:den>
        </m:f>
      </m:oMath>
      <w:r w:rsidR="00F44EC0" w:rsidRPr="00123BB9">
        <w:rPr>
          <w:rFonts w:ascii="Times New Roman" w:hAnsi="Times New Roman" w:cs="Times New Roman"/>
        </w:rPr>
        <w:tab/>
        <w:t>(</w:t>
      </w:r>
      <w:r w:rsidR="00123BB9">
        <w:rPr>
          <w:rFonts w:ascii="Times New Roman" w:hAnsi="Times New Roman" w:cs="Times New Roman"/>
        </w:rPr>
        <w:t>5</w:t>
      </w:r>
      <w:r w:rsidR="00F44EC0" w:rsidRPr="00123BB9">
        <w:rPr>
          <w:rFonts w:ascii="Times New Roman" w:hAnsi="Times New Roman" w:cs="Times New Roman"/>
        </w:rPr>
        <w:t>)</w:t>
      </w:r>
    </w:p>
    <w:p w14:paraId="730B897F" w14:textId="77777777" w:rsidR="00123BB9" w:rsidRPr="00123BB9" w:rsidRDefault="00123BB9" w:rsidP="00123BB9">
      <w:pPr>
        <w:spacing w:after="0" w:line="240" w:lineRule="auto"/>
        <w:rPr>
          <w:rFonts w:ascii="Times New Roman" w:hAnsi="Times New Roman" w:cs="Times New Roman"/>
        </w:rPr>
      </w:pPr>
    </w:p>
    <w:p w14:paraId="286A8C22" w14:textId="546CA403" w:rsidR="00123BB9"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(4) </w:t>
      </w:r>
      <w:proofErr w:type="spellStart"/>
      <w:r w:rsidRPr="00123BB9">
        <w:rPr>
          <w:rFonts w:ascii="Times New Roman" w:hAnsi="Times New Roman" w:cs="Times New Roman"/>
        </w:rPr>
        <w:t>IoU</w:t>
      </w:r>
      <w:proofErr w:type="spellEnd"/>
      <w:r w:rsidRPr="00123BB9">
        <w:rPr>
          <w:rFonts w:ascii="Times New Roman" w:hAnsi="Times New Roman" w:cs="Times New Roman"/>
        </w:rPr>
        <w:t xml:space="preserve"> measures the overlap between 2 areas. It was used to measure how much the predicted areas overlaps with the ground truth. </w:t>
      </w:r>
      <w:proofErr w:type="spellStart"/>
      <w:r w:rsidRPr="00123BB9">
        <w:rPr>
          <w:rFonts w:ascii="Times New Roman" w:hAnsi="Times New Roman" w:cs="Times New Roman"/>
        </w:rPr>
        <w:t>IoU</w:t>
      </w:r>
      <w:proofErr w:type="spellEnd"/>
      <w:r w:rsidRPr="00123BB9">
        <w:rPr>
          <w:rFonts w:ascii="Times New Roman" w:hAnsi="Times New Roman" w:cs="Times New Roman"/>
        </w:rPr>
        <w:t xml:space="preserve"> was calculated according to Equations </w:t>
      </w:r>
      <w:r w:rsidR="00123BB9" w:rsidRPr="00123BB9">
        <w:rPr>
          <w:rFonts w:ascii="Times New Roman" w:hAnsi="Times New Roman" w:cs="Times New Roman"/>
        </w:rPr>
        <w:t>6</w:t>
      </w:r>
      <w:r w:rsidRPr="00123BB9">
        <w:rPr>
          <w:rFonts w:ascii="Times New Roman" w:hAnsi="Times New Roman" w:cs="Times New Roman"/>
        </w:rPr>
        <w:t>.</w:t>
      </w:r>
    </w:p>
    <w:p w14:paraId="294049E3" w14:textId="77777777" w:rsidR="00123BB9" w:rsidRPr="00123BB9" w:rsidRDefault="00123BB9" w:rsidP="00123BB9">
      <w:pPr>
        <w:spacing w:after="0" w:line="240" w:lineRule="auto"/>
        <w:rPr>
          <w:rFonts w:ascii="Times New Roman" w:hAnsi="Times New Roman" w:cs="Times New Roman"/>
        </w:rPr>
      </w:pPr>
    </w:p>
    <w:p w14:paraId="4D2E7BB7" w14:textId="73BE0457" w:rsidR="00F44EC0" w:rsidRPr="00123BB9" w:rsidRDefault="00F44EC0" w:rsidP="00123BB9">
      <w:pPr>
        <w:spacing w:after="0" w:line="240" w:lineRule="auto"/>
        <w:rPr>
          <w:rFonts w:ascii="Times New Roman" w:hAnsi="Times New Roman" w:cs="Times New Roman"/>
        </w:rPr>
      </w:pPr>
      <m:oMath>
        <m:r>
          <w:rPr>
            <w:rFonts w:ascii="Cambria Math" w:hAnsi="Cambria Math" w:cs="Times New Roman"/>
          </w:rPr>
          <m:t>IoU</m:t>
        </m:r>
        <m:r>
          <m:rPr>
            <m:sty m:val="p"/>
          </m:rPr>
          <w:rPr>
            <w:rFonts w:ascii="Cambria Math" w:hAnsi="Cambria Math" w:cs="Times New Roman"/>
          </w:rPr>
          <m:t>=</m:t>
        </m:r>
        <m:nary>
          <m:naryPr>
            <m:chr m:val="∑"/>
            <m:limLoc m:val="subSup"/>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den>
            </m:f>
          </m:e>
        </m:nary>
      </m:oMath>
      <w:r w:rsidR="00123BB9" w:rsidRPr="00123BB9">
        <w:rPr>
          <w:rFonts w:ascii="Times New Roman" w:hAnsi="Times New Roman" w:cs="Times New Roman"/>
        </w:rPr>
        <w:tab/>
      </w:r>
      <w:r w:rsidRPr="00123BB9">
        <w:rPr>
          <w:rFonts w:ascii="Times New Roman" w:hAnsi="Times New Roman" w:cs="Times New Roman"/>
        </w:rPr>
        <w:t>(</w:t>
      </w:r>
      <w:r w:rsidR="00123BB9" w:rsidRPr="00123BB9">
        <w:rPr>
          <w:rFonts w:ascii="Times New Roman" w:hAnsi="Times New Roman" w:cs="Times New Roman"/>
        </w:rPr>
        <w:t>6</w:t>
      </w:r>
      <w:r w:rsidRPr="00123BB9">
        <w:rPr>
          <w:rFonts w:ascii="Times New Roman" w:hAnsi="Times New Roman" w:cs="Times New Roman"/>
        </w:rPr>
        <w:t>)</w:t>
      </w:r>
    </w:p>
    <w:p w14:paraId="5C9ED15A" w14:textId="77777777" w:rsidR="00123BB9" w:rsidRPr="00123BB9" w:rsidRDefault="00123BB9" w:rsidP="00123BB9">
      <w:pPr>
        <w:spacing w:after="0" w:line="240" w:lineRule="auto"/>
        <w:rPr>
          <w:rFonts w:ascii="Times New Roman" w:hAnsi="Times New Roman" w:cs="Times New Roman"/>
        </w:rPr>
      </w:pPr>
    </w:p>
    <w:p w14:paraId="0B4D0954" w14:textId="77777777"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fldChar w:fldCharType="begin"/>
      </w:r>
      <w:r w:rsidRPr="00123BB9">
        <w:rPr>
          <w:rFonts w:ascii="Times New Roman" w:hAnsi="Times New Roman" w:cs="Times New Roman"/>
        </w:rPr>
        <w:instrText xml:space="preserve"> QUOTE  </w:instrText>
      </w:r>
      <w:r w:rsidRPr="00123BB9">
        <w:rPr>
          <w:rFonts w:ascii="Times New Roman" w:hAnsi="Times New Roman" w:cs="Times New Roman"/>
        </w:rPr>
        <w:fldChar w:fldCharType="end"/>
      </w:r>
      <w:r w:rsidRPr="00123BB9">
        <w:rPr>
          <w:rFonts w:ascii="Times New Roman" w:hAnsi="Times New Roman" w:cs="Times New Roman"/>
        </w:rPr>
        <w:fldChar w:fldCharType="begin"/>
      </w:r>
      <w:r w:rsidRPr="00123BB9">
        <w:rPr>
          <w:rFonts w:ascii="Times New Roman" w:hAnsi="Times New Roman" w:cs="Times New Roman"/>
        </w:rPr>
        <w:instrText xml:space="preserve"> QUOTE </w:instrText>
      </w:r>
      <m:oMath>
        <m:r>
          <m:rPr>
            <m:sty m:val="p"/>
          </m:rPr>
          <w:rPr>
            <w:rFonts w:ascii="Cambria Math" w:hAnsi="Cambria Math" w:cs="Times New Roman"/>
          </w:rPr>
          <m:t>MIoU=</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k+1</m:t>
            </m:r>
          </m:den>
        </m:f>
        <m:nary>
          <m:naryPr>
            <m:chr m:val="∑"/>
            <m:limLoc m:val="undOvr"/>
            <m:ctrlPr>
              <w:rPr>
                <w:rFonts w:ascii="Cambria Math" w:hAnsi="Cambria Math" w:cs="Times New Roman"/>
              </w:rPr>
            </m:ctrlPr>
          </m:naryPr>
          <m:sub>
            <m:r>
              <m:rPr>
                <m:sty m:val="p"/>
              </m:rPr>
              <w:rPr>
                <w:rFonts w:ascii="Cambria Math" w:hAnsi="Cambria Math" w:cs="Times New Roman"/>
              </w:rPr>
              <m:t>i=0</m:t>
            </m:r>
          </m:sub>
          <m:sup>
            <m:r>
              <m:rPr>
                <m:sty m:val="p"/>
              </m:rP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ii</m:t>
                    </m:r>
                  </m:sub>
                </m:sSub>
              </m:num>
              <m:den>
                <m:nary>
                  <m:naryPr>
                    <m:chr m:val="∑"/>
                    <m:limLoc m:val="subSup"/>
                    <m:ctrlPr>
                      <w:rPr>
                        <w:rFonts w:ascii="Cambria Math" w:hAnsi="Cambria Math" w:cs="Times New Roman"/>
                      </w:rPr>
                    </m:ctrlPr>
                  </m:naryPr>
                  <m:sub>
                    <m:r>
                      <m:rPr>
                        <m:sty m:val="p"/>
                      </m:rPr>
                      <w:rPr>
                        <w:rFonts w:ascii="Cambria Math" w:hAnsi="Cambria Math" w:cs="Times New Roman"/>
                      </w:rPr>
                      <m:t>j=0</m:t>
                    </m:r>
                  </m:sub>
                  <m:sup>
                    <m:r>
                      <m:rPr>
                        <m:sty m:val="p"/>
                      </m:rPr>
                      <w:rPr>
                        <w:rFonts w:ascii="Cambria Math" w:hAnsi="Cambria Math" w:cs="Times New Roman"/>
                      </w:rPr>
                      <m:t>k</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ij</m:t>
                        </m:r>
                      </m:sub>
                    </m:sSub>
                  </m:e>
                </m:nary>
                <m:r>
                  <m:rPr>
                    <m:sty m:val="p"/>
                  </m:rPr>
                  <w:rPr>
                    <w:rFonts w:ascii="Cambria Math" w:hAnsi="Cambria Math" w:cs="Times New Roman"/>
                  </w:rPr>
                  <m:t>+</m:t>
                </m:r>
                <m:nary>
                  <m:naryPr>
                    <m:chr m:val="∑"/>
                    <m:limLoc m:val="subSup"/>
                    <m:ctrlPr>
                      <w:rPr>
                        <w:rFonts w:ascii="Cambria Math" w:hAnsi="Cambria Math" w:cs="Times New Roman"/>
                      </w:rPr>
                    </m:ctrlPr>
                  </m:naryPr>
                  <m:sub>
                    <m:r>
                      <m:rPr>
                        <m:sty m:val="p"/>
                      </m:rPr>
                      <w:rPr>
                        <w:rFonts w:ascii="Cambria Math" w:hAnsi="Cambria Math" w:cs="Times New Roman"/>
                      </w:rPr>
                      <m:t>j=0</m:t>
                    </m:r>
                  </m:sub>
                  <m:sup>
                    <m:r>
                      <m:rPr>
                        <m:sty m:val="p"/>
                      </m:rPr>
                      <w:rPr>
                        <w:rFonts w:ascii="Cambria Math" w:hAnsi="Cambria Math" w:cs="Times New Roman"/>
                      </w:rPr>
                      <m:t>k</m:t>
                    </m:r>
                  </m:sup>
                  <m:e>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ii</m:t>
                        </m:r>
                      </m:sub>
                    </m:sSub>
                  </m:e>
                </m:nary>
              </m:den>
            </m:f>
          </m:e>
        </m:nary>
      </m:oMath>
      <w:r w:rsidRPr="00123BB9">
        <w:rPr>
          <w:rFonts w:ascii="Times New Roman" w:hAnsi="Times New Roman" w:cs="Times New Roman"/>
        </w:rPr>
        <w:instrText xml:space="preserve"> </w:instrText>
      </w:r>
      <w:r w:rsidRPr="00123BB9">
        <w:rPr>
          <w:rFonts w:ascii="Times New Roman" w:hAnsi="Times New Roman" w:cs="Times New Roman"/>
        </w:rPr>
        <w:fldChar w:fldCharType="end"/>
      </w:r>
      <w:r w:rsidRPr="00123BB9">
        <w:rPr>
          <w:rFonts w:ascii="Times New Roman" w:hAnsi="Times New Roman" w:cs="Times New Roman"/>
        </w:rPr>
        <w:t xml:space="preserve">Where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123BB9">
        <w:rPr>
          <w:rFonts w:ascii="Times New Roman" w:hAnsi="Times New Roman" w:cs="Times New Roman"/>
        </w:rPr>
        <w:t xml:space="preserve"> represents the number of pixels belonging to class i but predicted as class j.</w:t>
      </w:r>
    </w:p>
    <w:p w14:paraId="256B99EF" w14:textId="1957A3E6"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The mean Intersection over Union (mIoU) was calculated according to </w:t>
      </w:r>
      <w:r w:rsidR="00123BB9" w:rsidRPr="00123BB9">
        <w:rPr>
          <w:rFonts w:ascii="Times New Roman" w:hAnsi="Times New Roman" w:cs="Times New Roman"/>
        </w:rPr>
        <w:t>E</w:t>
      </w:r>
      <w:r w:rsidRPr="00123BB9">
        <w:rPr>
          <w:rFonts w:ascii="Times New Roman" w:hAnsi="Times New Roman" w:cs="Times New Roman"/>
        </w:rPr>
        <w:t xml:space="preserve">quation </w:t>
      </w:r>
      <w:r w:rsidR="00123BB9" w:rsidRPr="00123BB9">
        <w:rPr>
          <w:rFonts w:ascii="Times New Roman" w:hAnsi="Times New Roman" w:cs="Times New Roman"/>
        </w:rPr>
        <w:t>7</w:t>
      </w:r>
      <w:r w:rsidRPr="00123BB9">
        <w:rPr>
          <w:rFonts w:ascii="Times New Roman" w:hAnsi="Times New Roman" w:cs="Times New Roman"/>
        </w:rPr>
        <w:t>.</w:t>
      </w:r>
    </w:p>
    <w:p w14:paraId="0222FE77" w14:textId="77777777" w:rsidR="00123BB9" w:rsidRPr="00123BB9" w:rsidRDefault="00123BB9" w:rsidP="00123BB9">
      <w:pPr>
        <w:spacing w:after="0" w:line="240" w:lineRule="auto"/>
        <w:rPr>
          <w:rFonts w:ascii="Times New Roman" w:hAnsi="Times New Roman" w:cs="Times New Roman"/>
        </w:rPr>
      </w:pPr>
    </w:p>
    <w:p w14:paraId="2BFD2511" w14:textId="421166F3" w:rsidR="00F44EC0" w:rsidRPr="00123BB9" w:rsidRDefault="00F44EC0" w:rsidP="00123BB9">
      <w:pPr>
        <w:spacing w:after="0" w:line="240" w:lineRule="auto"/>
        <w:rPr>
          <w:rFonts w:ascii="Times New Roman" w:hAnsi="Times New Roman" w:cs="Times New Roman"/>
        </w:rPr>
      </w:pPr>
      <m:oMath>
        <m:r>
          <w:rPr>
            <w:rFonts w:ascii="Cambria Math" w:hAnsi="Cambria Math" w:cs="Times New Roman"/>
          </w:rPr>
          <m:t>mIoU</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nary>
          <m:naryPr>
            <m:chr m:val="∑"/>
            <m:limLoc m:val="subSup"/>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k</m:t>
            </m:r>
            <m:r>
              <m:rPr>
                <m:sty m:val="p"/>
              </m:rPr>
              <w:rPr>
                <w:rFonts w:ascii="Cambria Math" w:hAnsi="Cambria Math" w:cs="Times New Roman"/>
              </w:rPr>
              <m:t>=2</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den>
            </m:f>
          </m:e>
        </m:nary>
      </m:oMath>
      <w:r w:rsidRPr="00123BB9">
        <w:rPr>
          <w:rFonts w:ascii="Times New Roman" w:hAnsi="Times New Roman" w:cs="Times New Roman"/>
        </w:rPr>
        <w:tab/>
        <w:t>(</w:t>
      </w:r>
      <w:r w:rsidR="00123BB9" w:rsidRPr="00123BB9">
        <w:rPr>
          <w:rFonts w:ascii="Times New Roman" w:hAnsi="Times New Roman" w:cs="Times New Roman"/>
        </w:rPr>
        <w:t>7</w:t>
      </w:r>
      <w:r w:rsidRPr="00123BB9">
        <w:rPr>
          <w:rFonts w:ascii="Times New Roman" w:hAnsi="Times New Roman" w:cs="Times New Roman"/>
        </w:rPr>
        <w:t>)</w:t>
      </w:r>
    </w:p>
    <w:p w14:paraId="1C8FBC9C" w14:textId="77777777" w:rsidR="00123BB9" w:rsidRPr="00123BB9" w:rsidRDefault="00123BB9" w:rsidP="00123BB9">
      <w:pPr>
        <w:spacing w:after="0" w:line="240" w:lineRule="auto"/>
        <w:rPr>
          <w:rFonts w:ascii="Times New Roman" w:hAnsi="Times New Roman" w:cs="Times New Roman"/>
        </w:rPr>
      </w:pPr>
    </w:p>
    <w:p w14:paraId="3DDD342A" w14:textId="547A6A28"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(5) PA is a semantic segmentation metric that denotes the percentage of pixels that are accurately classified in the image. It can be calculated by </w:t>
      </w:r>
      <w:r w:rsidR="00123BB9" w:rsidRPr="00123BB9">
        <w:rPr>
          <w:rFonts w:ascii="Times New Roman" w:hAnsi="Times New Roman" w:cs="Times New Roman"/>
        </w:rPr>
        <w:t>E</w:t>
      </w:r>
      <w:r w:rsidRPr="00123BB9">
        <w:rPr>
          <w:rFonts w:ascii="Times New Roman" w:hAnsi="Times New Roman" w:cs="Times New Roman"/>
        </w:rPr>
        <w:t xml:space="preserve">quation </w:t>
      </w:r>
      <w:r w:rsidR="00123BB9" w:rsidRPr="00123BB9">
        <w:rPr>
          <w:rFonts w:ascii="Times New Roman" w:hAnsi="Times New Roman" w:cs="Times New Roman"/>
        </w:rPr>
        <w:t>8.</w:t>
      </w:r>
    </w:p>
    <w:p w14:paraId="774760BC" w14:textId="77777777" w:rsidR="00123BB9" w:rsidRPr="00123BB9" w:rsidRDefault="00123BB9" w:rsidP="00123BB9">
      <w:pPr>
        <w:spacing w:after="0" w:line="240" w:lineRule="auto"/>
        <w:rPr>
          <w:rFonts w:ascii="Times New Roman" w:hAnsi="Times New Roman" w:cs="Times New Roman"/>
        </w:rPr>
      </w:pPr>
    </w:p>
    <w:p w14:paraId="77E8067E" w14:textId="75CDDA67" w:rsidR="00F44EC0" w:rsidRPr="00123BB9" w:rsidRDefault="00F44EC0" w:rsidP="00123BB9">
      <w:pPr>
        <w:spacing w:after="0" w:line="240" w:lineRule="auto"/>
        <w:rPr>
          <w:rFonts w:ascii="Times New Roman" w:hAnsi="Times New Roman" w:cs="Times New Roman"/>
        </w:rPr>
      </w:pPr>
      <m:oMath>
        <m:r>
          <w:rPr>
            <w:rFonts w:ascii="Cambria Math" w:hAnsi="Cambria Math" w:cs="Times New Roman"/>
          </w:rPr>
          <m:t>PA</m:t>
        </m:r>
        <m:r>
          <m:rPr>
            <m:sty m:val="p"/>
          </m:rPr>
          <w:rPr>
            <w:rFonts w:ascii="Cambria Math" w:hAnsi="Cambria Math" w:cs="Times New Roman"/>
          </w:rPr>
          <m:t xml:space="preserve">= </m:t>
        </m:r>
        <m:nary>
          <m:naryPr>
            <m:chr m:val="∑"/>
            <m:limLoc m:val="subSup"/>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k</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den>
            </m:f>
          </m:e>
        </m:nary>
      </m:oMath>
      <w:r w:rsidRPr="00123BB9">
        <w:rPr>
          <w:rFonts w:ascii="Times New Roman" w:hAnsi="Times New Roman" w:cs="Times New Roman"/>
        </w:rPr>
        <w:t xml:space="preserve"> </w:t>
      </w:r>
      <w:r w:rsidRPr="00123BB9">
        <w:rPr>
          <w:rFonts w:ascii="Times New Roman" w:hAnsi="Times New Roman" w:cs="Times New Roman"/>
        </w:rPr>
        <w:tab/>
        <w:t>(</w:t>
      </w:r>
      <w:r w:rsidR="00123BB9" w:rsidRPr="00123BB9">
        <w:rPr>
          <w:rFonts w:ascii="Times New Roman" w:hAnsi="Times New Roman" w:cs="Times New Roman"/>
        </w:rPr>
        <w:t>8</w:t>
      </w:r>
      <w:r w:rsidRPr="00123BB9">
        <w:rPr>
          <w:rFonts w:ascii="Times New Roman" w:hAnsi="Times New Roman" w:cs="Times New Roman"/>
        </w:rPr>
        <w:t>)</w:t>
      </w:r>
    </w:p>
    <w:p w14:paraId="21EF39E3" w14:textId="77777777" w:rsidR="00123BB9" w:rsidRPr="00123BB9" w:rsidRDefault="00123BB9" w:rsidP="00123BB9">
      <w:pPr>
        <w:spacing w:after="0" w:line="240" w:lineRule="auto"/>
        <w:rPr>
          <w:rFonts w:ascii="Times New Roman" w:hAnsi="Times New Roman" w:cs="Times New Roman"/>
        </w:rPr>
      </w:pPr>
    </w:p>
    <w:p w14:paraId="1B4DF59B" w14:textId="081EDDF8"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Where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oMath>
      <w:r w:rsidRPr="00123BB9">
        <w:rPr>
          <w:rFonts w:ascii="Times New Roman" w:hAnsi="Times New Roman" w:cs="Times New Roman"/>
        </w:rPr>
        <w:t xml:space="preserve"> is the total number of pixels that is labeled as class </w:t>
      </w:r>
      <m:oMath>
        <m:r>
          <w:rPr>
            <w:rFonts w:ascii="Cambria Math" w:hAnsi="Cambria Math" w:cs="Times New Roman"/>
          </w:rPr>
          <m:t>i</m:t>
        </m:r>
      </m:oMath>
      <w:r w:rsidRPr="00123BB9">
        <w:rPr>
          <w:rFonts w:ascii="Times New Roman" w:hAnsi="Times New Roman" w:cs="Times New Roman"/>
        </w:rPr>
        <w:t xml:space="preserve">. </w:t>
      </w:r>
    </w:p>
    <w:p w14:paraId="18D3E918" w14:textId="69187F96" w:rsidR="00F44EC0" w:rsidRPr="00123BB9" w:rsidRDefault="00F44EC0" w:rsidP="00123BB9">
      <w:pPr>
        <w:spacing w:after="0" w:line="240" w:lineRule="auto"/>
        <w:ind w:firstLine="720"/>
        <w:rPr>
          <w:rFonts w:ascii="Times New Roman" w:hAnsi="Times New Roman" w:cs="Times New Roman"/>
        </w:rPr>
      </w:pPr>
      <w:r w:rsidRPr="00123BB9">
        <w:rPr>
          <w:rFonts w:ascii="Times New Roman" w:hAnsi="Times New Roman" w:cs="Times New Roman"/>
        </w:rPr>
        <w:t xml:space="preserve">Since there are two classes present in this work: crack and background, the mean pixel accuracy (mPA) was calculated to represents the class average accuracy, shown in </w:t>
      </w:r>
      <w:r w:rsidR="00123BB9" w:rsidRPr="00123BB9">
        <w:rPr>
          <w:rFonts w:ascii="Times New Roman" w:hAnsi="Times New Roman" w:cs="Times New Roman"/>
        </w:rPr>
        <w:t>E</w:t>
      </w:r>
      <w:r w:rsidRPr="00123BB9">
        <w:rPr>
          <w:rFonts w:ascii="Times New Roman" w:hAnsi="Times New Roman" w:cs="Times New Roman"/>
        </w:rPr>
        <w:t xml:space="preserve">quation </w:t>
      </w:r>
      <w:r w:rsidR="00123BB9" w:rsidRPr="00123BB9">
        <w:rPr>
          <w:rFonts w:ascii="Times New Roman" w:hAnsi="Times New Roman" w:cs="Times New Roman"/>
        </w:rPr>
        <w:t>9</w:t>
      </w:r>
      <w:r w:rsidRPr="00123BB9">
        <w:rPr>
          <w:rFonts w:ascii="Times New Roman" w:hAnsi="Times New Roman" w:cs="Times New Roman"/>
        </w:rPr>
        <w:t xml:space="preserve">. </w:t>
      </w:r>
    </w:p>
    <w:p w14:paraId="6BE39766" w14:textId="77777777" w:rsidR="00123BB9" w:rsidRPr="00123BB9" w:rsidRDefault="00123BB9" w:rsidP="00123BB9">
      <w:pPr>
        <w:spacing w:after="0" w:line="240" w:lineRule="auto"/>
        <w:rPr>
          <w:rFonts w:ascii="Times New Roman" w:hAnsi="Times New Roman" w:cs="Times New Roman"/>
        </w:rPr>
      </w:pPr>
    </w:p>
    <w:p w14:paraId="628D3653" w14:textId="4FFC0374" w:rsidR="001F0BEA" w:rsidRPr="00123BB9" w:rsidRDefault="00F44EC0" w:rsidP="00123BB9">
      <w:pPr>
        <w:spacing w:after="0" w:line="240" w:lineRule="auto"/>
        <w:rPr>
          <w:rFonts w:ascii="Times New Roman" w:hAnsi="Times New Roman" w:cs="Times New Roman"/>
        </w:rPr>
      </w:pPr>
      <m:oMath>
        <m:r>
          <w:rPr>
            <w:rFonts w:ascii="Cambria Math" w:hAnsi="Cambria Math" w:cs="Times New Roman"/>
          </w:rPr>
          <m:t>mPA</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 xml:space="preserve"> </m:t>
        </m:r>
        <m:nary>
          <m:naryPr>
            <m:chr m:val="∑"/>
            <m:limLoc m:val="subSup"/>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k</m:t>
            </m:r>
            <m:r>
              <m:rPr>
                <m:sty m:val="p"/>
              </m:rPr>
              <w:rPr>
                <w:rFonts w:ascii="Cambria Math" w:hAnsi="Cambria Math" w:cs="Times New Roman"/>
              </w:rPr>
              <m:t>=2</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den>
            </m:f>
          </m:e>
        </m:nary>
      </m:oMath>
      <w:r w:rsidRPr="00123BB9">
        <w:rPr>
          <w:rFonts w:ascii="Times New Roman" w:hAnsi="Times New Roman" w:cs="Times New Roman"/>
        </w:rPr>
        <w:t xml:space="preserve"> </w:t>
      </w:r>
      <w:r w:rsidRPr="00123BB9">
        <w:rPr>
          <w:rFonts w:ascii="Times New Roman" w:hAnsi="Times New Roman" w:cs="Times New Roman"/>
        </w:rPr>
        <w:tab/>
        <w:t>(</w:t>
      </w:r>
      <w:r w:rsidR="00123BB9" w:rsidRPr="00123BB9">
        <w:rPr>
          <w:rFonts w:ascii="Times New Roman" w:hAnsi="Times New Roman" w:cs="Times New Roman"/>
        </w:rPr>
        <w:t>9)</w:t>
      </w:r>
    </w:p>
    <w:p w14:paraId="121D512F" w14:textId="77777777" w:rsidR="00123BB9" w:rsidRPr="00123BB9" w:rsidRDefault="00123BB9" w:rsidP="00123BB9">
      <w:pPr>
        <w:spacing w:after="0" w:line="240" w:lineRule="auto"/>
        <w:rPr>
          <w:rFonts w:ascii="Times New Roman" w:hAnsi="Times New Roman" w:cs="Times New Roman"/>
        </w:rPr>
      </w:pPr>
    </w:p>
    <w:p w14:paraId="78D54C6D" w14:textId="77777777" w:rsidR="00E67843" w:rsidRPr="005617FF" w:rsidRDefault="00E67843" w:rsidP="00E67843">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t xml:space="preserve">RESULTS </w:t>
      </w:r>
    </w:p>
    <w:p w14:paraId="28ACD5E5" w14:textId="3BF0AC98" w:rsidR="001F0BEA" w:rsidRDefault="001F0BEA" w:rsidP="00FD5989">
      <w:pPr>
        <w:spacing w:after="0" w:line="240" w:lineRule="auto"/>
        <w:ind w:firstLine="720"/>
        <w:rPr>
          <w:rFonts w:ascii="Times New Roman" w:hAnsi="Times New Roman" w:cs="Times New Roman"/>
        </w:rPr>
      </w:pPr>
      <w:r w:rsidRPr="001F0BEA">
        <w:rPr>
          <w:rFonts w:ascii="Times New Roman" w:hAnsi="Times New Roman" w:cs="Times New Roman"/>
        </w:rPr>
        <w:t xml:space="preserve">A traditional image augment method, random crop, and a DCGAN were used in this work to compare with the proposed </w:t>
      </w:r>
      <w:r w:rsidR="00761FE5">
        <w:rPr>
          <w:rFonts w:ascii="Times New Roman" w:hAnsi="Times New Roman" w:cs="Times New Roman"/>
        </w:rPr>
        <w:t>A</w:t>
      </w:r>
      <w:r w:rsidRPr="001F0BEA">
        <w:rPr>
          <w:rFonts w:ascii="Times New Roman" w:hAnsi="Times New Roman" w:cs="Times New Roman"/>
        </w:rPr>
        <w:t xml:space="preserve">PC-GAN method. Some samples of the original image and the generated images from random crop, DCGAN, </w:t>
      </w:r>
      <w:r w:rsidR="00761FE5">
        <w:rPr>
          <w:rFonts w:ascii="Times New Roman" w:hAnsi="Times New Roman" w:cs="Times New Roman"/>
        </w:rPr>
        <w:t>A</w:t>
      </w:r>
      <w:r w:rsidRPr="001F0BEA">
        <w:rPr>
          <w:rFonts w:ascii="Times New Roman" w:hAnsi="Times New Roman" w:cs="Times New Roman"/>
        </w:rPr>
        <w:t>PC-GAN were shown in Figure 5.</w:t>
      </w:r>
    </w:p>
    <w:p w14:paraId="38768B7F" w14:textId="7B624702" w:rsidR="001F0BEA" w:rsidRDefault="001F0BEA" w:rsidP="001F0BEA">
      <w:pPr>
        <w:spacing w:after="0" w:line="240" w:lineRule="auto"/>
        <w:rPr>
          <w:rFonts w:ascii="Times New Roman" w:hAnsi="Times New Roman" w:cs="Times New Roman"/>
        </w:rPr>
      </w:pPr>
    </w:p>
    <w:p w14:paraId="0242CF24" w14:textId="70EBF9B8" w:rsidR="001F0BEA" w:rsidRDefault="00B030E1" w:rsidP="00B030E1">
      <w:r w:rsidRPr="00B030E1">
        <w:rPr>
          <w:noProof/>
        </w:rPr>
        <w:lastRenderedPageBreak/>
        <w:drawing>
          <wp:inline distT="0" distB="0" distL="0" distR="0" wp14:anchorId="145EBDFF" wp14:editId="39413CB9">
            <wp:extent cx="4629793" cy="3008376"/>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5773" cy="3012261"/>
                    </a:xfrm>
                    <a:prstGeom prst="rect">
                      <a:avLst/>
                    </a:prstGeom>
                  </pic:spPr>
                </pic:pic>
              </a:graphicData>
            </a:graphic>
          </wp:inline>
        </w:drawing>
      </w:r>
    </w:p>
    <w:p w14:paraId="27D7FF5B" w14:textId="77777777" w:rsidR="000A761B" w:rsidRDefault="000A761B" w:rsidP="00B030E1"/>
    <w:p w14:paraId="2D1E9AA5" w14:textId="7A4F9E20" w:rsidR="001F0BEA" w:rsidRPr="001F0BEA" w:rsidRDefault="001F0BEA" w:rsidP="001F0BEA">
      <w:pPr>
        <w:jc w:val="both"/>
        <w:rPr>
          <w:rFonts w:ascii="Times New Roman" w:hAnsi="Times New Roman" w:cs="Times New Roman"/>
          <w:b/>
          <w:color w:val="000000" w:themeColor="text1"/>
        </w:rPr>
      </w:pPr>
      <w:r w:rsidRPr="001F0BEA">
        <w:rPr>
          <w:rFonts w:ascii="Times New Roman" w:hAnsi="Times New Roman" w:cs="Times New Roman"/>
          <w:b/>
          <w:color w:val="000000" w:themeColor="text1"/>
        </w:rPr>
        <w:t xml:space="preserve">Figure 5 The raw images from DeepCrack and the generated images from random crop, DCGAN and </w:t>
      </w:r>
      <w:r w:rsidR="00BA5A16">
        <w:rPr>
          <w:rFonts w:ascii="Times New Roman" w:hAnsi="Times New Roman" w:cs="Times New Roman"/>
          <w:b/>
          <w:color w:val="000000" w:themeColor="text1"/>
        </w:rPr>
        <w:t>A</w:t>
      </w:r>
      <w:r w:rsidRPr="001F0BEA">
        <w:rPr>
          <w:rFonts w:ascii="Times New Roman" w:hAnsi="Times New Roman" w:cs="Times New Roman"/>
          <w:b/>
          <w:color w:val="000000" w:themeColor="text1"/>
        </w:rPr>
        <w:t xml:space="preserve">PC-GAN. </w:t>
      </w:r>
    </w:p>
    <w:p w14:paraId="5B5E9F5B" w14:textId="1AE7069D" w:rsidR="00FD5989" w:rsidRDefault="001F0BEA" w:rsidP="00FD5989">
      <w:pPr>
        <w:spacing w:after="0" w:line="240" w:lineRule="auto"/>
        <w:ind w:firstLine="720"/>
        <w:rPr>
          <w:rFonts w:ascii="Times New Roman" w:hAnsi="Times New Roman" w:cs="Times New Roman"/>
        </w:rPr>
      </w:pPr>
      <w:r w:rsidRPr="001F0BEA">
        <w:rPr>
          <w:rFonts w:ascii="Times New Roman" w:hAnsi="Times New Roman" w:cs="Times New Roman"/>
        </w:rPr>
        <w:t xml:space="preserve">As we can see from Figure 5., compared to the DCGAN, the images generated from </w:t>
      </w:r>
      <w:r w:rsidR="00BA5A16">
        <w:rPr>
          <w:rFonts w:ascii="Times New Roman" w:hAnsi="Times New Roman" w:cs="Times New Roman"/>
        </w:rPr>
        <w:br/>
        <w:t>A</w:t>
      </w:r>
      <w:r w:rsidRPr="001F0BEA">
        <w:rPr>
          <w:rFonts w:ascii="Times New Roman" w:hAnsi="Times New Roman" w:cs="Times New Roman"/>
        </w:rPr>
        <w:t xml:space="preserve">PC-GAN are more distinct and sharper. The images produced from random crop are clear and distinct than images generated from GANs as the image was cropped from the original image directly. However, these images are not as much diversity as the images produced from DCGAN and </w:t>
      </w:r>
      <w:r w:rsidR="00BA5A16">
        <w:rPr>
          <w:rFonts w:ascii="Times New Roman" w:hAnsi="Times New Roman" w:cs="Times New Roman"/>
        </w:rPr>
        <w:t>A</w:t>
      </w:r>
      <w:r w:rsidRPr="001F0BEA">
        <w:rPr>
          <w:rFonts w:ascii="Times New Roman" w:hAnsi="Times New Roman" w:cs="Times New Roman"/>
        </w:rPr>
        <w:t xml:space="preserve">PC-GAN. </w:t>
      </w:r>
    </w:p>
    <w:p w14:paraId="30EAC390" w14:textId="142E9D8B" w:rsidR="001F0BEA" w:rsidRPr="001F0BEA" w:rsidRDefault="001F0BEA" w:rsidP="00FD5989">
      <w:pPr>
        <w:spacing w:after="0" w:line="240" w:lineRule="auto"/>
        <w:ind w:firstLine="720"/>
        <w:rPr>
          <w:rFonts w:ascii="Times New Roman" w:hAnsi="Times New Roman" w:cs="Times New Roman"/>
        </w:rPr>
      </w:pPr>
      <w:r w:rsidRPr="001F0BEA">
        <w:rPr>
          <w:rFonts w:ascii="Times New Roman" w:hAnsi="Times New Roman" w:cs="Times New Roman"/>
        </w:rPr>
        <w:t xml:space="preserve">The generated images were added to the original training data respectively. And the augmented training dataset was used to train the AttuNet model. The precision, recall, F1 score, mIoU, mPA were calculated and shown in Table 1. </w:t>
      </w:r>
    </w:p>
    <w:p w14:paraId="395D375E" w14:textId="77777777" w:rsidR="001F0BEA" w:rsidRDefault="001F0BEA" w:rsidP="001F0BEA">
      <w:pPr>
        <w:jc w:val="both"/>
      </w:pPr>
    </w:p>
    <w:p w14:paraId="4821D2A3" w14:textId="20AEF898" w:rsidR="001F0BEA" w:rsidRPr="00FD5989" w:rsidRDefault="001F0BEA" w:rsidP="001F0BEA">
      <w:pPr>
        <w:jc w:val="both"/>
        <w:rPr>
          <w:rFonts w:ascii="Times New Roman" w:hAnsi="Times New Roman" w:cs="Times New Roman"/>
          <w:b/>
        </w:rPr>
      </w:pPr>
      <w:r w:rsidRPr="00FD5989">
        <w:rPr>
          <w:rFonts w:ascii="Times New Roman" w:hAnsi="Times New Roman" w:cs="Times New Roman"/>
          <w:b/>
        </w:rPr>
        <w:t>T</w:t>
      </w:r>
      <w:r w:rsidR="00FD5989">
        <w:rPr>
          <w:rFonts w:ascii="Times New Roman" w:hAnsi="Times New Roman" w:cs="Times New Roman"/>
          <w:b/>
        </w:rPr>
        <w:t>ABLE</w:t>
      </w:r>
      <w:r w:rsidRPr="00FD5989">
        <w:rPr>
          <w:rFonts w:ascii="Times New Roman" w:hAnsi="Times New Roman" w:cs="Times New Roman"/>
          <w:b/>
        </w:rPr>
        <w:t xml:space="preserve"> 1 Comparison of different image augmentation methods using the same segmentation model.</w:t>
      </w:r>
    </w:p>
    <w:tbl>
      <w:tblPr>
        <w:tblStyle w:val="TableGrid"/>
        <w:tblW w:w="0" w:type="auto"/>
        <w:tblLook w:val="04A0" w:firstRow="1" w:lastRow="0" w:firstColumn="1" w:lastColumn="0" w:noHBand="0" w:noVBand="1"/>
      </w:tblPr>
      <w:tblGrid>
        <w:gridCol w:w="990"/>
        <w:gridCol w:w="1296"/>
        <w:gridCol w:w="1944"/>
        <w:gridCol w:w="715"/>
        <w:gridCol w:w="810"/>
        <w:gridCol w:w="810"/>
        <w:gridCol w:w="810"/>
        <w:gridCol w:w="921"/>
      </w:tblGrid>
      <w:tr w:rsidR="00FD5989" w14:paraId="6DB4B514" w14:textId="77777777" w:rsidTr="002259CF">
        <w:tc>
          <w:tcPr>
            <w:tcW w:w="990" w:type="dxa"/>
            <w:vAlign w:val="center"/>
          </w:tcPr>
          <w:p w14:paraId="4267BA4F"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Model</w:t>
            </w:r>
          </w:p>
        </w:tc>
        <w:tc>
          <w:tcPr>
            <w:tcW w:w="1296" w:type="dxa"/>
            <w:vAlign w:val="center"/>
          </w:tcPr>
          <w:p w14:paraId="206345FD"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Data</w:t>
            </w:r>
          </w:p>
        </w:tc>
        <w:tc>
          <w:tcPr>
            <w:tcW w:w="1944" w:type="dxa"/>
            <w:vAlign w:val="center"/>
          </w:tcPr>
          <w:p w14:paraId="1B80B3DC"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Augmentation</w:t>
            </w:r>
          </w:p>
        </w:tc>
        <w:tc>
          <w:tcPr>
            <w:tcW w:w="715" w:type="dxa"/>
            <w:vAlign w:val="center"/>
          </w:tcPr>
          <w:p w14:paraId="3380B432"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P</w:t>
            </w:r>
          </w:p>
        </w:tc>
        <w:tc>
          <w:tcPr>
            <w:tcW w:w="810" w:type="dxa"/>
            <w:vAlign w:val="center"/>
          </w:tcPr>
          <w:p w14:paraId="6B8DC19F"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R</w:t>
            </w:r>
          </w:p>
        </w:tc>
        <w:tc>
          <w:tcPr>
            <w:tcW w:w="810" w:type="dxa"/>
            <w:vAlign w:val="center"/>
          </w:tcPr>
          <w:p w14:paraId="3849DA56"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F1</w:t>
            </w:r>
          </w:p>
        </w:tc>
        <w:tc>
          <w:tcPr>
            <w:tcW w:w="810" w:type="dxa"/>
            <w:vAlign w:val="center"/>
          </w:tcPr>
          <w:p w14:paraId="0449EC8A"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mIoU</w:t>
            </w:r>
          </w:p>
        </w:tc>
        <w:tc>
          <w:tcPr>
            <w:tcW w:w="921" w:type="dxa"/>
            <w:vAlign w:val="center"/>
          </w:tcPr>
          <w:p w14:paraId="23040EB3"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mPA</w:t>
            </w:r>
          </w:p>
        </w:tc>
      </w:tr>
      <w:tr w:rsidR="00FD5989" w14:paraId="458CF735" w14:textId="77777777" w:rsidTr="002259CF">
        <w:tc>
          <w:tcPr>
            <w:tcW w:w="990" w:type="dxa"/>
            <w:vMerge w:val="restart"/>
            <w:vAlign w:val="center"/>
          </w:tcPr>
          <w:p w14:paraId="4893A81E"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AttuNet</w:t>
            </w:r>
          </w:p>
        </w:tc>
        <w:tc>
          <w:tcPr>
            <w:tcW w:w="1296" w:type="dxa"/>
            <w:vMerge w:val="restart"/>
            <w:vAlign w:val="center"/>
          </w:tcPr>
          <w:p w14:paraId="63A55772"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DeepCrack</w:t>
            </w:r>
          </w:p>
        </w:tc>
        <w:tc>
          <w:tcPr>
            <w:tcW w:w="1944" w:type="dxa"/>
            <w:vAlign w:val="center"/>
          </w:tcPr>
          <w:p w14:paraId="5918945E"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None</w:t>
            </w:r>
          </w:p>
        </w:tc>
        <w:tc>
          <w:tcPr>
            <w:tcW w:w="715" w:type="dxa"/>
            <w:vAlign w:val="center"/>
          </w:tcPr>
          <w:p w14:paraId="1F00BFD4"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0.950</w:t>
            </w:r>
          </w:p>
        </w:tc>
        <w:tc>
          <w:tcPr>
            <w:tcW w:w="810" w:type="dxa"/>
            <w:vAlign w:val="center"/>
          </w:tcPr>
          <w:p w14:paraId="7ACBEE25"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0.839</w:t>
            </w:r>
          </w:p>
        </w:tc>
        <w:tc>
          <w:tcPr>
            <w:tcW w:w="810" w:type="dxa"/>
            <w:vAlign w:val="center"/>
          </w:tcPr>
          <w:p w14:paraId="7C7C023D"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0.892</w:t>
            </w:r>
          </w:p>
        </w:tc>
        <w:tc>
          <w:tcPr>
            <w:tcW w:w="810" w:type="dxa"/>
            <w:vAlign w:val="center"/>
          </w:tcPr>
          <w:p w14:paraId="3C6EE7A7"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0.812</w:t>
            </w:r>
          </w:p>
        </w:tc>
        <w:tc>
          <w:tcPr>
            <w:tcW w:w="921" w:type="dxa"/>
            <w:vAlign w:val="center"/>
          </w:tcPr>
          <w:p w14:paraId="05B9D780"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0.839</w:t>
            </w:r>
          </w:p>
        </w:tc>
      </w:tr>
      <w:tr w:rsidR="00FD5989" w14:paraId="0BF876F1" w14:textId="77777777" w:rsidTr="002259CF">
        <w:tc>
          <w:tcPr>
            <w:tcW w:w="990" w:type="dxa"/>
            <w:vMerge/>
            <w:vAlign w:val="center"/>
          </w:tcPr>
          <w:p w14:paraId="4BF47E73" w14:textId="77777777" w:rsidR="00FD5989" w:rsidRPr="002C25EB" w:rsidRDefault="00FD5989" w:rsidP="002259CF">
            <w:pPr>
              <w:jc w:val="center"/>
              <w:rPr>
                <w:rFonts w:ascii="Times New Roman" w:hAnsi="Times New Roman" w:cs="Times New Roman"/>
              </w:rPr>
            </w:pPr>
          </w:p>
        </w:tc>
        <w:tc>
          <w:tcPr>
            <w:tcW w:w="1296" w:type="dxa"/>
            <w:vMerge/>
            <w:vAlign w:val="center"/>
          </w:tcPr>
          <w:p w14:paraId="7DA3E594" w14:textId="77777777" w:rsidR="00FD5989" w:rsidRPr="002C25EB" w:rsidRDefault="00FD5989" w:rsidP="002259CF">
            <w:pPr>
              <w:jc w:val="center"/>
              <w:rPr>
                <w:rFonts w:ascii="Times New Roman" w:hAnsi="Times New Roman" w:cs="Times New Roman"/>
              </w:rPr>
            </w:pPr>
          </w:p>
        </w:tc>
        <w:tc>
          <w:tcPr>
            <w:tcW w:w="1944" w:type="dxa"/>
            <w:vAlign w:val="center"/>
          </w:tcPr>
          <w:p w14:paraId="13AB5CDF" w14:textId="75C0A141" w:rsidR="00FD5989" w:rsidRPr="002C25EB" w:rsidRDefault="00BA5A16" w:rsidP="002259CF">
            <w:pPr>
              <w:jc w:val="center"/>
              <w:rPr>
                <w:rFonts w:ascii="Times New Roman" w:hAnsi="Times New Roman" w:cs="Times New Roman"/>
              </w:rPr>
            </w:pPr>
            <w:r>
              <w:rPr>
                <w:rFonts w:ascii="Times New Roman" w:hAnsi="Times New Roman" w:cs="Times New Roman"/>
              </w:rPr>
              <w:t>A</w:t>
            </w:r>
            <w:r w:rsidR="00FD5989" w:rsidRPr="002C25EB">
              <w:rPr>
                <w:rFonts w:ascii="Times New Roman" w:hAnsi="Times New Roman" w:cs="Times New Roman"/>
              </w:rPr>
              <w:t>PC-GAN</w:t>
            </w:r>
          </w:p>
        </w:tc>
        <w:tc>
          <w:tcPr>
            <w:tcW w:w="715" w:type="dxa"/>
            <w:vAlign w:val="center"/>
          </w:tcPr>
          <w:p w14:paraId="3016A577"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0.947</w:t>
            </w:r>
          </w:p>
        </w:tc>
        <w:tc>
          <w:tcPr>
            <w:tcW w:w="810" w:type="dxa"/>
            <w:vAlign w:val="center"/>
          </w:tcPr>
          <w:p w14:paraId="6FD68086"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0.868</w:t>
            </w:r>
          </w:p>
        </w:tc>
        <w:tc>
          <w:tcPr>
            <w:tcW w:w="810" w:type="dxa"/>
            <w:vAlign w:val="center"/>
          </w:tcPr>
          <w:p w14:paraId="130D7AA9"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0.906</w:t>
            </w:r>
          </w:p>
        </w:tc>
        <w:tc>
          <w:tcPr>
            <w:tcW w:w="810" w:type="dxa"/>
            <w:vAlign w:val="center"/>
          </w:tcPr>
          <w:p w14:paraId="0727611E"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0.836</w:t>
            </w:r>
          </w:p>
        </w:tc>
        <w:tc>
          <w:tcPr>
            <w:tcW w:w="921" w:type="dxa"/>
            <w:vAlign w:val="center"/>
          </w:tcPr>
          <w:p w14:paraId="0CC56676"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0.868</w:t>
            </w:r>
          </w:p>
        </w:tc>
      </w:tr>
      <w:tr w:rsidR="00FD5989" w14:paraId="78C1033D" w14:textId="77777777" w:rsidTr="002259CF">
        <w:tc>
          <w:tcPr>
            <w:tcW w:w="990" w:type="dxa"/>
            <w:vMerge/>
            <w:vAlign w:val="center"/>
          </w:tcPr>
          <w:p w14:paraId="55F7A642" w14:textId="77777777" w:rsidR="00FD5989" w:rsidRPr="002C25EB" w:rsidRDefault="00FD5989" w:rsidP="002259CF">
            <w:pPr>
              <w:jc w:val="center"/>
              <w:rPr>
                <w:rFonts w:ascii="Times New Roman" w:hAnsi="Times New Roman" w:cs="Times New Roman"/>
              </w:rPr>
            </w:pPr>
          </w:p>
        </w:tc>
        <w:tc>
          <w:tcPr>
            <w:tcW w:w="1296" w:type="dxa"/>
            <w:vMerge/>
            <w:vAlign w:val="center"/>
          </w:tcPr>
          <w:p w14:paraId="18B22059" w14:textId="77777777" w:rsidR="00FD5989" w:rsidRPr="002C25EB" w:rsidRDefault="00FD5989" w:rsidP="002259CF">
            <w:pPr>
              <w:jc w:val="center"/>
              <w:rPr>
                <w:rFonts w:ascii="Times New Roman" w:hAnsi="Times New Roman" w:cs="Times New Roman"/>
              </w:rPr>
            </w:pPr>
          </w:p>
        </w:tc>
        <w:tc>
          <w:tcPr>
            <w:tcW w:w="1944" w:type="dxa"/>
            <w:vAlign w:val="center"/>
          </w:tcPr>
          <w:p w14:paraId="048FBF2B"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DCGAN</w:t>
            </w:r>
          </w:p>
        </w:tc>
        <w:tc>
          <w:tcPr>
            <w:tcW w:w="715" w:type="dxa"/>
            <w:vAlign w:val="center"/>
          </w:tcPr>
          <w:p w14:paraId="19A57704"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0.949</w:t>
            </w:r>
          </w:p>
        </w:tc>
        <w:tc>
          <w:tcPr>
            <w:tcW w:w="810" w:type="dxa"/>
            <w:vAlign w:val="center"/>
          </w:tcPr>
          <w:p w14:paraId="7BD3963D"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0.851</w:t>
            </w:r>
          </w:p>
        </w:tc>
        <w:tc>
          <w:tcPr>
            <w:tcW w:w="810" w:type="dxa"/>
            <w:vAlign w:val="center"/>
          </w:tcPr>
          <w:p w14:paraId="7F378E6E"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0.897</w:t>
            </w:r>
          </w:p>
        </w:tc>
        <w:tc>
          <w:tcPr>
            <w:tcW w:w="810" w:type="dxa"/>
            <w:vAlign w:val="center"/>
          </w:tcPr>
          <w:p w14:paraId="115FFDF0"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0.822</w:t>
            </w:r>
          </w:p>
        </w:tc>
        <w:tc>
          <w:tcPr>
            <w:tcW w:w="921" w:type="dxa"/>
            <w:vAlign w:val="center"/>
          </w:tcPr>
          <w:p w14:paraId="2A9D89ED"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0.851</w:t>
            </w:r>
          </w:p>
        </w:tc>
      </w:tr>
      <w:tr w:rsidR="00FD5989" w14:paraId="0061736F" w14:textId="77777777" w:rsidTr="002259CF">
        <w:tc>
          <w:tcPr>
            <w:tcW w:w="990" w:type="dxa"/>
            <w:vMerge/>
            <w:vAlign w:val="center"/>
          </w:tcPr>
          <w:p w14:paraId="1FA63991" w14:textId="77777777" w:rsidR="00FD5989" w:rsidRPr="002C25EB" w:rsidRDefault="00FD5989" w:rsidP="002259CF">
            <w:pPr>
              <w:jc w:val="center"/>
              <w:rPr>
                <w:rFonts w:ascii="Times New Roman" w:hAnsi="Times New Roman" w:cs="Times New Roman"/>
              </w:rPr>
            </w:pPr>
          </w:p>
        </w:tc>
        <w:tc>
          <w:tcPr>
            <w:tcW w:w="1296" w:type="dxa"/>
            <w:vMerge/>
            <w:vAlign w:val="center"/>
          </w:tcPr>
          <w:p w14:paraId="46FB33A3" w14:textId="77777777" w:rsidR="00FD5989" w:rsidRPr="002C25EB" w:rsidRDefault="00FD5989" w:rsidP="002259CF">
            <w:pPr>
              <w:jc w:val="center"/>
              <w:rPr>
                <w:rFonts w:ascii="Times New Roman" w:hAnsi="Times New Roman" w:cs="Times New Roman"/>
              </w:rPr>
            </w:pPr>
          </w:p>
        </w:tc>
        <w:tc>
          <w:tcPr>
            <w:tcW w:w="1944" w:type="dxa"/>
            <w:vAlign w:val="center"/>
          </w:tcPr>
          <w:p w14:paraId="2DF8C464"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Random Crop</w:t>
            </w:r>
          </w:p>
        </w:tc>
        <w:tc>
          <w:tcPr>
            <w:tcW w:w="715" w:type="dxa"/>
            <w:vAlign w:val="center"/>
          </w:tcPr>
          <w:p w14:paraId="3B92F171" w14:textId="77777777" w:rsidR="00FD5989" w:rsidRPr="002C25EB" w:rsidRDefault="00FD5989" w:rsidP="002259CF">
            <w:pPr>
              <w:jc w:val="center"/>
              <w:rPr>
                <w:rFonts w:ascii="Times New Roman" w:hAnsi="Times New Roman" w:cs="Times New Roman"/>
                <w:b/>
                <w:bCs/>
              </w:rPr>
            </w:pPr>
            <w:r w:rsidRPr="002C25EB">
              <w:rPr>
                <w:rFonts w:ascii="Times New Roman" w:hAnsi="Times New Roman" w:cs="Times New Roman"/>
                <w:b/>
                <w:bCs/>
              </w:rPr>
              <w:t>0.950</w:t>
            </w:r>
          </w:p>
        </w:tc>
        <w:tc>
          <w:tcPr>
            <w:tcW w:w="810" w:type="dxa"/>
            <w:vAlign w:val="center"/>
          </w:tcPr>
          <w:p w14:paraId="0F454FF9"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0.856</w:t>
            </w:r>
          </w:p>
        </w:tc>
        <w:tc>
          <w:tcPr>
            <w:tcW w:w="810" w:type="dxa"/>
            <w:vAlign w:val="center"/>
          </w:tcPr>
          <w:p w14:paraId="7119C7B7"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0.900</w:t>
            </w:r>
          </w:p>
        </w:tc>
        <w:tc>
          <w:tcPr>
            <w:tcW w:w="810" w:type="dxa"/>
            <w:vAlign w:val="center"/>
          </w:tcPr>
          <w:p w14:paraId="050FA388"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0.827</w:t>
            </w:r>
          </w:p>
        </w:tc>
        <w:tc>
          <w:tcPr>
            <w:tcW w:w="921" w:type="dxa"/>
            <w:vAlign w:val="center"/>
          </w:tcPr>
          <w:p w14:paraId="4401492F" w14:textId="77777777" w:rsidR="00FD5989" w:rsidRPr="002C25EB" w:rsidRDefault="00FD5989" w:rsidP="002259CF">
            <w:pPr>
              <w:jc w:val="center"/>
              <w:rPr>
                <w:rFonts w:ascii="Times New Roman" w:hAnsi="Times New Roman" w:cs="Times New Roman"/>
              </w:rPr>
            </w:pPr>
            <w:r w:rsidRPr="002C25EB">
              <w:rPr>
                <w:rFonts w:ascii="Times New Roman" w:hAnsi="Times New Roman" w:cs="Times New Roman"/>
              </w:rPr>
              <w:t>0.856</w:t>
            </w:r>
          </w:p>
        </w:tc>
      </w:tr>
    </w:tbl>
    <w:p w14:paraId="044B0CC5" w14:textId="12651EC4" w:rsidR="001F0BEA" w:rsidRDefault="001F0BEA" w:rsidP="001F0BEA">
      <w:pPr>
        <w:spacing w:after="0" w:line="240" w:lineRule="auto"/>
        <w:rPr>
          <w:rFonts w:ascii="Times New Roman" w:hAnsi="Times New Roman" w:cs="Times New Roman"/>
        </w:rPr>
      </w:pPr>
    </w:p>
    <w:p w14:paraId="5C768727" w14:textId="200EA02F" w:rsidR="00FD5989" w:rsidRPr="00FD5989" w:rsidRDefault="00FD5989" w:rsidP="00396C5A">
      <w:pPr>
        <w:spacing w:after="0" w:line="240" w:lineRule="auto"/>
        <w:ind w:firstLine="720"/>
        <w:rPr>
          <w:rFonts w:ascii="Times New Roman" w:hAnsi="Times New Roman" w:cs="Times New Roman"/>
        </w:rPr>
      </w:pPr>
      <w:r w:rsidRPr="00FD5989">
        <w:rPr>
          <w:rFonts w:ascii="Times New Roman" w:hAnsi="Times New Roman" w:cs="Times New Roman"/>
        </w:rPr>
        <w:t>As we can see from T</w:t>
      </w:r>
      <w:r w:rsidR="00396C5A">
        <w:rPr>
          <w:rFonts w:ascii="Times New Roman" w:hAnsi="Times New Roman" w:cs="Times New Roman"/>
        </w:rPr>
        <w:t>ABLE</w:t>
      </w:r>
      <w:r w:rsidRPr="00FD5989">
        <w:rPr>
          <w:rFonts w:ascii="Times New Roman" w:hAnsi="Times New Roman" w:cs="Times New Roman"/>
        </w:rPr>
        <w:t xml:space="preserve"> 1, the dataset DeepCrack with </w:t>
      </w:r>
      <w:proofErr w:type="gramStart"/>
      <w:r w:rsidRPr="00FD5989">
        <w:rPr>
          <w:rFonts w:ascii="Times New Roman" w:hAnsi="Times New Roman" w:cs="Times New Roman"/>
        </w:rPr>
        <w:t>a</w:t>
      </w:r>
      <w:proofErr w:type="gramEnd"/>
      <w:r w:rsidRPr="00FD5989">
        <w:rPr>
          <w:rFonts w:ascii="Times New Roman" w:hAnsi="Times New Roman" w:cs="Times New Roman"/>
        </w:rPr>
        <w:t xml:space="preserve"> </w:t>
      </w:r>
      <w:r w:rsidR="00396C5A">
        <w:rPr>
          <w:rFonts w:ascii="Times New Roman" w:hAnsi="Times New Roman" w:cs="Times New Roman"/>
        </w:rPr>
        <w:t>A</w:t>
      </w:r>
      <w:r w:rsidRPr="00FD5989">
        <w:rPr>
          <w:rFonts w:ascii="Times New Roman" w:hAnsi="Times New Roman" w:cs="Times New Roman"/>
        </w:rPr>
        <w:t xml:space="preserve">PC-GAN augmentation can make the segmentation neural network gain the highest recall, F1 score, mIoU and mPA value among all the augmentation methods used in this work. It means that by using the proposed </w:t>
      </w:r>
      <w:r w:rsidR="00396C5A">
        <w:rPr>
          <w:rFonts w:ascii="Times New Roman" w:hAnsi="Times New Roman" w:cs="Times New Roman"/>
        </w:rPr>
        <w:t>A</w:t>
      </w:r>
      <w:r w:rsidRPr="00FD5989">
        <w:rPr>
          <w:rFonts w:ascii="Times New Roman" w:hAnsi="Times New Roman" w:cs="Times New Roman"/>
        </w:rPr>
        <w:t xml:space="preserve">PC-GAN, the accuracy of semantic segmentation method can be improved in </w:t>
      </w:r>
      <w:r w:rsidR="00396C5A">
        <w:rPr>
          <w:rFonts w:ascii="Times New Roman" w:hAnsi="Times New Roman" w:cs="Times New Roman"/>
        </w:rPr>
        <w:t>a</w:t>
      </w:r>
      <w:r w:rsidRPr="00FD5989">
        <w:rPr>
          <w:rFonts w:ascii="Times New Roman" w:hAnsi="Times New Roman" w:cs="Times New Roman"/>
        </w:rPr>
        <w:t xml:space="preserve"> </w:t>
      </w:r>
      <w:r w:rsidR="00396C5A">
        <w:rPr>
          <w:rFonts w:ascii="Times New Roman" w:hAnsi="Times New Roman" w:cs="Times New Roman"/>
        </w:rPr>
        <w:t xml:space="preserve">small dataset </w:t>
      </w:r>
      <w:r w:rsidRPr="00FD5989">
        <w:rPr>
          <w:rFonts w:ascii="Times New Roman" w:hAnsi="Times New Roman" w:cs="Times New Roman"/>
        </w:rPr>
        <w:t xml:space="preserve">pavement crack detection task. </w:t>
      </w:r>
    </w:p>
    <w:p w14:paraId="4C5A0258" w14:textId="0F1C7092" w:rsidR="001F0BEA" w:rsidRDefault="00FD5989" w:rsidP="00396C5A">
      <w:pPr>
        <w:spacing w:after="0" w:line="240" w:lineRule="auto"/>
        <w:ind w:firstLine="720"/>
        <w:rPr>
          <w:rFonts w:ascii="Times New Roman" w:hAnsi="Times New Roman" w:cs="Times New Roman"/>
        </w:rPr>
      </w:pPr>
      <w:r w:rsidRPr="00FD5989">
        <w:rPr>
          <w:rFonts w:ascii="Times New Roman" w:hAnsi="Times New Roman" w:cs="Times New Roman"/>
        </w:rPr>
        <w:t xml:space="preserve">In order to evaluate that the proposed AttuNet and AttuNet-min have good performance in the </w:t>
      </w:r>
      <w:r w:rsidR="00396C5A">
        <w:rPr>
          <w:rFonts w:ascii="Times New Roman" w:hAnsi="Times New Roman" w:cs="Times New Roman"/>
        </w:rPr>
        <w:t xml:space="preserve">small data </w:t>
      </w:r>
      <w:r w:rsidRPr="00FD5989">
        <w:rPr>
          <w:rFonts w:ascii="Times New Roman" w:hAnsi="Times New Roman" w:cs="Times New Roman"/>
        </w:rPr>
        <w:t>pavement cracks segmentation work. Other four segmentation methods including U-Net, DeepLab_resnet50, FCN-resnet50 and lraspp_mobilenet_v3_large were introduced and compared. These methods were trained on the DeepCrack train dataset with a PC-GAN augmentation. The training procedure was shown in Figure 6.</w:t>
      </w:r>
    </w:p>
    <w:p w14:paraId="0F97A2D5" w14:textId="37F8EE6D" w:rsidR="00FD5989" w:rsidRDefault="00F90A50" w:rsidP="001F0BEA">
      <w:pPr>
        <w:spacing w:after="0" w:line="240" w:lineRule="auto"/>
        <w:rPr>
          <w:rFonts w:ascii="Times New Roman" w:hAnsi="Times New Roman" w:cs="Times New Roman"/>
        </w:rPr>
      </w:pPr>
      <w:r w:rsidRPr="00DC241D">
        <w:rPr>
          <w:noProof/>
        </w:rPr>
        <w:lastRenderedPageBreak/>
        <w:drawing>
          <wp:inline distT="0" distB="0" distL="0" distR="0" wp14:anchorId="5D9BAD8F" wp14:editId="385E2C7A">
            <wp:extent cx="4368917" cy="33784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3186" cy="3381769"/>
                    </a:xfrm>
                    <a:prstGeom prst="rect">
                      <a:avLst/>
                    </a:prstGeom>
                  </pic:spPr>
                </pic:pic>
              </a:graphicData>
            </a:graphic>
          </wp:inline>
        </w:drawing>
      </w:r>
    </w:p>
    <w:p w14:paraId="63DF9E9E" w14:textId="77777777" w:rsidR="000A761B" w:rsidRDefault="000A761B" w:rsidP="001F0BEA">
      <w:pPr>
        <w:spacing w:after="0" w:line="240" w:lineRule="auto"/>
        <w:rPr>
          <w:rFonts w:ascii="Times New Roman" w:hAnsi="Times New Roman" w:cs="Times New Roman"/>
        </w:rPr>
      </w:pPr>
    </w:p>
    <w:p w14:paraId="1C084165" w14:textId="08A0111B" w:rsidR="00F90A50" w:rsidRPr="00F90A50" w:rsidRDefault="00F90A50" w:rsidP="00D652F0">
      <w:pPr>
        <w:rPr>
          <w:rFonts w:ascii="Times New Roman" w:hAnsi="Times New Roman" w:cs="Times New Roman"/>
          <w:b/>
          <w:color w:val="000000" w:themeColor="text1"/>
        </w:rPr>
      </w:pPr>
      <w:r w:rsidRPr="00F90A50">
        <w:rPr>
          <w:rFonts w:ascii="Times New Roman" w:hAnsi="Times New Roman" w:cs="Times New Roman"/>
          <w:b/>
          <w:color w:val="000000" w:themeColor="text1"/>
        </w:rPr>
        <w:t>Figure 6 The Loss changes during the training procedure.</w:t>
      </w:r>
    </w:p>
    <w:p w14:paraId="10ED05A6" w14:textId="77777777" w:rsidR="00F90A50" w:rsidRDefault="00F90A50" w:rsidP="00F90A50">
      <w:pPr>
        <w:spacing w:after="0" w:line="240" w:lineRule="auto"/>
        <w:ind w:firstLine="720"/>
        <w:rPr>
          <w:rFonts w:ascii="Times New Roman" w:hAnsi="Times New Roman" w:cs="Times New Roman"/>
        </w:rPr>
      </w:pPr>
    </w:p>
    <w:p w14:paraId="4020DA27" w14:textId="68C43ECA" w:rsidR="00F90A50" w:rsidRPr="00F90A50" w:rsidRDefault="00F90A50" w:rsidP="00F90A50">
      <w:pPr>
        <w:spacing w:after="0" w:line="240" w:lineRule="auto"/>
        <w:ind w:firstLine="720"/>
        <w:rPr>
          <w:rFonts w:ascii="Times New Roman" w:hAnsi="Times New Roman" w:cs="Times New Roman"/>
        </w:rPr>
      </w:pPr>
      <w:r w:rsidRPr="00F90A50">
        <w:rPr>
          <w:rFonts w:ascii="Times New Roman" w:hAnsi="Times New Roman" w:cs="Times New Roman"/>
        </w:rPr>
        <w:t>Figure 6 shows the training procedure where the loss of the model was decrease with the epochs. And as we can see, the LRASPP did not decrease rapidly around 50 epochs as other models all decreased to around 0.8 at 50 epochs. Compared to the FCN and DeepLabv3, the loss of U-Net, AttuNet and AttuNet-min continuously decreased after 200 epochs and finally reached at about 0.4. Because these models are all using the same loss function BCEWithLogitsLoss, the loss can actually reflect the performance of the models. It indicts that the U-Net, AttuNet and AttuNet-min learned more during the training than other three methods.</w:t>
      </w:r>
    </w:p>
    <w:p w14:paraId="0F7EB76D" w14:textId="60AE3BF0" w:rsidR="00FD5989" w:rsidRDefault="00F90A50" w:rsidP="00F90A50">
      <w:pPr>
        <w:spacing w:after="0" w:line="240" w:lineRule="auto"/>
        <w:ind w:firstLine="720"/>
        <w:rPr>
          <w:rFonts w:ascii="Times New Roman" w:hAnsi="Times New Roman" w:cs="Times New Roman"/>
        </w:rPr>
      </w:pPr>
      <w:r w:rsidRPr="00F90A50">
        <w:rPr>
          <w:rFonts w:ascii="Times New Roman" w:hAnsi="Times New Roman" w:cs="Times New Roman"/>
        </w:rPr>
        <w:t>In order to evaluate and compare the performance between different deep learning segmentation models statistically, each model was trained and tested three times. The mean value and standard deviation were calculated. The evaluation metrics of each model were shown in Figure 7.</w:t>
      </w:r>
    </w:p>
    <w:p w14:paraId="173E584E" w14:textId="7DB827DC" w:rsidR="00F90A50" w:rsidRDefault="00F90A50" w:rsidP="00F90A50">
      <w:pPr>
        <w:spacing w:after="0" w:line="240" w:lineRule="auto"/>
        <w:ind w:firstLine="720"/>
        <w:rPr>
          <w:rFonts w:ascii="Times New Roman" w:hAnsi="Times New Roman" w:cs="Times New Roman"/>
        </w:rPr>
      </w:pPr>
    </w:p>
    <w:p w14:paraId="1CDE2AEB" w14:textId="664319AC" w:rsidR="00F90A50" w:rsidRDefault="00F90A50" w:rsidP="00D652F0">
      <w:pPr>
        <w:spacing w:after="0" w:line="240" w:lineRule="auto"/>
        <w:rPr>
          <w:rFonts w:ascii="Times New Roman" w:hAnsi="Times New Roman" w:cs="Times New Roman"/>
        </w:rPr>
      </w:pPr>
      <w:r>
        <w:rPr>
          <w:noProof/>
        </w:rPr>
        <w:lastRenderedPageBreak/>
        <w:drawing>
          <wp:inline distT="0" distB="0" distL="0" distR="0" wp14:anchorId="373CCA28" wp14:editId="32241EDF">
            <wp:extent cx="4393674" cy="2523744"/>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4655" cy="2530052"/>
                    </a:xfrm>
                    <a:prstGeom prst="rect">
                      <a:avLst/>
                    </a:prstGeom>
                  </pic:spPr>
                </pic:pic>
              </a:graphicData>
            </a:graphic>
          </wp:inline>
        </w:drawing>
      </w:r>
    </w:p>
    <w:p w14:paraId="6B14DC23" w14:textId="101D9E40" w:rsidR="00F90A50" w:rsidRDefault="00F90A50" w:rsidP="00D652F0">
      <w:pPr>
        <w:rPr>
          <w:rFonts w:ascii="Times New Roman" w:hAnsi="Times New Roman" w:cs="Times New Roman"/>
        </w:rPr>
      </w:pPr>
      <w:r w:rsidRPr="00D652F0">
        <w:rPr>
          <w:rFonts w:ascii="Times New Roman" w:hAnsi="Times New Roman" w:cs="Times New Roman"/>
          <w:b/>
          <w:color w:val="000000" w:themeColor="text1"/>
        </w:rPr>
        <w:t>Figure 7 Comparison of different models on the test data.</w:t>
      </w:r>
    </w:p>
    <w:p w14:paraId="4D2F7E18" w14:textId="6DDDC24C" w:rsidR="00F90A50" w:rsidRDefault="00F90A50" w:rsidP="00F90A50">
      <w:pPr>
        <w:spacing w:after="0" w:line="240" w:lineRule="auto"/>
        <w:ind w:firstLine="720"/>
        <w:rPr>
          <w:rFonts w:ascii="Times New Roman" w:hAnsi="Times New Roman" w:cs="Times New Roman"/>
        </w:rPr>
      </w:pPr>
    </w:p>
    <w:p w14:paraId="6F73C130" w14:textId="1380F734" w:rsidR="00F90A50" w:rsidRDefault="00F90A50" w:rsidP="00F90A50">
      <w:pPr>
        <w:spacing w:after="0" w:line="240" w:lineRule="auto"/>
        <w:ind w:firstLine="720"/>
        <w:rPr>
          <w:rFonts w:ascii="Times New Roman" w:hAnsi="Times New Roman" w:cs="Times New Roman"/>
        </w:rPr>
      </w:pPr>
      <w:r w:rsidRPr="00F90A50">
        <w:rPr>
          <w:rFonts w:ascii="Times New Roman" w:hAnsi="Times New Roman" w:cs="Times New Roman"/>
        </w:rPr>
        <w:t xml:space="preserve">The models in Figure </w:t>
      </w:r>
      <w:r w:rsidR="000A761B">
        <w:rPr>
          <w:rFonts w:ascii="Times New Roman" w:hAnsi="Times New Roman" w:cs="Times New Roman"/>
        </w:rPr>
        <w:t>7</w:t>
      </w:r>
      <w:r w:rsidRPr="00F90A50">
        <w:rPr>
          <w:rFonts w:ascii="Times New Roman" w:hAnsi="Times New Roman" w:cs="Times New Roman"/>
        </w:rPr>
        <w:t xml:space="preserve"> were ranked by the mIoU from lowest to highest. It shows that the AttuNet got the highest mIoU (0.831) among all the models. It also got the highest value in mPA, followed by AttuNet</w:t>
      </w:r>
      <w:r w:rsidR="000A761B">
        <w:rPr>
          <w:rFonts w:ascii="Times New Roman" w:hAnsi="Times New Roman" w:cs="Times New Roman"/>
        </w:rPr>
        <w:t>-min</w:t>
      </w:r>
      <w:r w:rsidRPr="00F90A50">
        <w:rPr>
          <w:rFonts w:ascii="Times New Roman" w:hAnsi="Times New Roman" w:cs="Times New Roman"/>
        </w:rPr>
        <w:t xml:space="preserve"> and U-Net, which means that the AttuNet has the highest percentage to predicts the pixels accurately as labeled in image. The mIoU and mPA are two most important indexes showing the segment ability of the method as both of them counted and compared each pixel. A higher value in mIoU and mPA means more pixels were classified accurately. The AttuNet-min got the highest precision (0.96) among all CNN models. It means that the 96% of the predicted cracks or background are originally labeled as cracks or background.</w:t>
      </w:r>
    </w:p>
    <w:p w14:paraId="559851A4" w14:textId="77777777" w:rsidR="000A761B" w:rsidRDefault="000A761B" w:rsidP="00F90A50">
      <w:pPr>
        <w:spacing w:after="0" w:line="240" w:lineRule="auto"/>
        <w:ind w:firstLine="720"/>
        <w:rPr>
          <w:rFonts w:ascii="Times New Roman" w:hAnsi="Times New Roman" w:cs="Times New Roman"/>
        </w:rPr>
      </w:pPr>
    </w:p>
    <w:p w14:paraId="05E9D905" w14:textId="5EE81E8F" w:rsidR="00F90A50" w:rsidRDefault="00F90A50" w:rsidP="00D652F0">
      <w:pPr>
        <w:spacing w:after="0" w:line="240" w:lineRule="auto"/>
        <w:rPr>
          <w:rFonts w:ascii="Times New Roman" w:hAnsi="Times New Roman" w:cs="Times New Roman"/>
        </w:rPr>
      </w:pPr>
      <w:r>
        <w:rPr>
          <w:noProof/>
        </w:rPr>
        <w:drawing>
          <wp:inline distT="0" distB="0" distL="0" distR="0" wp14:anchorId="715D585D" wp14:editId="2513EA16">
            <wp:extent cx="2394092" cy="2724912"/>
            <wp:effectExtent l="0" t="0" r="635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9021" cy="2741904"/>
                    </a:xfrm>
                    <a:prstGeom prst="rect">
                      <a:avLst/>
                    </a:prstGeom>
                  </pic:spPr>
                </pic:pic>
              </a:graphicData>
            </a:graphic>
          </wp:inline>
        </w:drawing>
      </w:r>
    </w:p>
    <w:p w14:paraId="09E94685" w14:textId="77777777" w:rsidR="000A761B" w:rsidRDefault="000A761B" w:rsidP="00D652F0">
      <w:pPr>
        <w:spacing w:after="0" w:line="240" w:lineRule="auto"/>
        <w:rPr>
          <w:rFonts w:ascii="Times New Roman" w:hAnsi="Times New Roman" w:cs="Times New Roman"/>
        </w:rPr>
      </w:pPr>
    </w:p>
    <w:p w14:paraId="4D51FF76" w14:textId="23844DB6" w:rsidR="00F90A50" w:rsidRPr="00D652F0" w:rsidRDefault="00F90A50" w:rsidP="00D652F0">
      <w:pPr>
        <w:rPr>
          <w:rFonts w:ascii="Times New Roman" w:hAnsi="Times New Roman" w:cs="Times New Roman"/>
          <w:b/>
          <w:color w:val="000000" w:themeColor="text1"/>
        </w:rPr>
      </w:pPr>
      <w:r w:rsidRPr="00D652F0">
        <w:rPr>
          <w:rFonts w:ascii="Times New Roman" w:hAnsi="Times New Roman" w:cs="Times New Roman"/>
          <w:b/>
          <w:color w:val="000000" w:themeColor="text1"/>
        </w:rPr>
        <w:t>Figure 8 The comparison of prediction time of each model.</w:t>
      </w:r>
    </w:p>
    <w:p w14:paraId="40D7A393" w14:textId="4565AA35" w:rsidR="00F90A50" w:rsidRPr="00F90A50" w:rsidRDefault="00F90A50" w:rsidP="003235C5">
      <w:pPr>
        <w:spacing w:after="0" w:line="240" w:lineRule="auto"/>
        <w:ind w:firstLine="720"/>
        <w:rPr>
          <w:rFonts w:ascii="Times New Roman" w:hAnsi="Times New Roman" w:cs="Times New Roman"/>
        </w:rPr>
      </w:pPr>
      <w:r w:rsidRPr="00F90A50">
        <w:rPr>
          <w:rFonts w:ascii="Times New Roman" w:hAnsi="Times New Roman" w:cs="Times New Roman"/>
        </w:rPr>
        <w:t xml:space="preserve">If we want to use the segmentation model into the real time crack detection work, the prediction time per image is an important factor. A faster prediction time of one model means this model is more suitable to the real time job. As shown in Figure 8, the models were ranked by the prediction time. As we can see, the U-Net model consumes least time while the DeepLabv3-resnet50 consumes the largest time. </w:t>
      </w:r>
      <w:r w:rsidRPr="00F90A50">
        <w:rPr>
          <w:rFonts w:ascii="Times New Roman" w:hAnsi="Times New Roman" w:cs="Times New Roman"/>
        </w:rPr>
        <w:lastRenderedPageBreak/>
        <w:t xml:space="preserve">The mean prediction time of AttuNet and AttuNet-min are 16.32 </w:t>
      </w:r>
      <w:proofErr w:type="spellStart"/>
      <w:r w:rsidRPr="00F90A50">
        <w:rPr>
          <w:rFonts w:ascii="Times New Roman" w:hAnsi="Times New Roman" w:cs="Times New Roman"/>
        </w:rPr>
        <w:t>ms</w:t>
      </w:r>
      <w:proofErr w:type="spellEnd"/>
      <w:r w:rsidRPr="00F90A50">
        <w:rPr>
          <w:rFonts w:ascii="Times New Roman" w:hAnsi="Times New Roman" w:cs="Times New Roman"/>
        </w:rPr>
        <w:t xml:space="preserve"> and 16.15 </w:t>
      </w:r>
      <w:proofErr w:type="spellStart"/>
      <w:r w:rsidRPr="00F90A50">
        <w:rPr>
          <w:rFonts w:ascii="Times New Roman" w:hAnsi="Times New Roman" w:cs="Times New Roman"/>
        </w:rPr>
        <w:t>ms</w:t>
      </w:r>
      <w:proofErr w:type="spellEnd"/>
      <w:r w:rsidRPr="00F90A50">
        <w:rPr>
          <w:rFonts w:ascii="Times New Roman" w:hAnsi="Times New Roman" w:cs="Times New Roman"/>
        </w:rPr>
        <w:t>, respectively, which perform better than LRASPP, FCN and DeepLabV3.</w:t>
      </w:r>
    </w:p>
    <w:p w14:paraId="648492D2" w14:textId="246EDDC3" w:rsidR="00F90A50" w:rsidRDefault="00F90A50" w:rsidP="00F90A50">
      <w:pPr>
        <w:spacing w:after="0" w:line="240" w:lineRule="auto"/>
        <w:ind w:firstLine="720"/>
        <w:rPr>
          <w:rFonts w:ascii="Times New Roman" w:hAnsi="Times New Roman" w:cs="Times New Roman"/>
        </w:rPr>
      </w:pPr>
      <w:r w:rsidRPr="00F90A50">
        <w:rPr>
          <w:rFonts w:ascii="Times New Roman" w:hAnsi="Times New Roman" w:cs="Times New Roman"/>
        </w:rPr>
        <w:t>Figure 9 shows some samples with cracks in various scenes and their segmentation results using different methods.</w:t>
      </w:r>
    </w:p>
    <w:p w14:paraId="4C3E4EDE" w14:textId="77777777" w:rsidR="000A761B" w:rsidRDefault="000A761B" w:rsidP="00F90A50">
      <w:pPr>
        <w:spacing w:after="0" w:line="240" w:lineRule="auto"/>
        <w:ind w:firstLine="720"/>
        <w:rPr>
          <w:rFonts w:ascii="Times New Roman" w:hAnsi="Times New Roman" w:cs="Times New Roman"/>
        </w:rPr>
      </w:pPr>
    </w:p>
    <w:p w14:paraId="5A10387E" w14:textId="0925ABE3" w:rsidR="00F90A50" w:rsidRDefault="00F90A50" w:rsidP="00D652F0">
      <w:pPr>
        <w:spacing w:after="0" w:line="240" w:lineRule="auto"/>
        <w:rPr>
          <w:rFonts w:ascii="Times New Roman" w:hAnsi="Times New Roman" w:cs="Times New Roman"/>
        </w:rPr>
      </w:pPr>
      <w:r w:rsidRPr="00AE7F5A">
        <w:rPr>
          <w:noProof/>
        </w:rPr>
        <w:drawing>
          <wp:inline distT="0" distB="0" distL="0" distR="0" wp14:anchorId="542C8CDE" wp14:editId="4C250B7F">
            <wp:extent cx="5166360" cy="489454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3994" cy="4920723"/>
                    </a:xfrm>
                    <a:prstGeom prst="rect">
                      <a:avLst/>
                    </a:prstGeom>
                  </pic:spPr>
                </pic:pic>
              </a:graphicData>
            </a:graphic>
          </wp:inline>
        </w:drawing>
      </w:r>
    </w:p>
    <w:p w14:paraId="053FDD04" w14:textId="77777777" w:rsidR="000A761B" w:rsidRDefault="000A761B" w:rsidP="00D652F0">
      <w:pPr>
        <w:spacing w:after="0" w:line="240" w:lineRule="auto"/>
        <w:rPr>
          <w:rFonts w:ascii="Times New Roman" w:hAnsi="Times New Roman" w:cs="Times New Roman"/>
        </w:rPr>
      </w:pPr>
    </w:p>
    <w:p w14:paraId="2FCCAD23" w14:textId="57723560" w:rsidR="00F90A50" w:rsidRPr="00D652F0" w:rsidRDefault="00F90A50" w:rsidP="00D652F0">
      <w:pPr>
        <w:rPr>
          <w:rFonts w:ascii="Times New Roman" w:hAnsi="Times New Roman" w:cs="Times New Roman"/>
          <w:b/>
          <w:color w:val="000000" w:themeColor="text1"/>
        </w:rPr>
      </w:pPr>
      <w:r w:rsidRPr="00D652F0">
        <w:rPr>
          <w:rFonts w:ascii="Times New Roman" w:hAnsi="Times New Roman" w:cs="Times New Roman"/>
          <w:b/>
          <w:color w:val="000000" w:themeColor="text1"/>
        </w:rPr>
        <w:t>Figure 9 Several samples with cracks in various scenes and their segmentation results using different methods: (a) Original image (b) Ground Truth (c) AttuNet (d) AttuNet_min (e) U-Net (f) FCN_resnet50 (g) Deeplabv3_resnet50 (h) LRASPP_mobilenet_v3_large</w:t>
      </w:r>
    </w:p>
    <w:p w14:paraId="0EE3C037" w14:textId="2BACC13C" w:rsidR="00F90A50" w:rsidRDefault="00F90A50" w:rsidP="00F90A50">
      <w:pPr>
        <w:spacing w:after="0" w:line="240" w:lineRule="auto"/>
        <w:ind w:firstLine="720"/>
        <w:rPr>
          <w:rFonts w:ascii="Times New Roman" w:hAnsi="Times New Roman" w:cs="Times New Roman"/>
        </w:rPr>
      </w:pPr>
      <w:r w:rsidRPr="00F90A50">
        <w:rPr>
          <w:rFonts w:ascii="Times New Roman" w:hAnsi="Times New Roman" w:cs="Times New Roman"/>
        </w:rPr>
        <w:t xml:space="preserve">As shown in Figure 9, it is obvious that the results from AttuNet, AttuNet_min and U-Net are more continuous and complete than the segmented results from FCN-resnet50, DeepLab-resnet50 and LRASPP_mobilenet_v3_large. The segmented part in red circle shows that the cracks were segmented more entirely by AttuNet_min than by AttuNet and U-Net. It shows that the AttuNet-min </w:t>
      </w:r>
      <w:r w:rsidR="000A761B">
        <w:rPr>
          <w:rFonts w:ascii="Times New Roman" w:hAnsi="Times New Roman" w:cs="Times New Roman"/>
        </w:rPr>
        <w:t>has</w:t>
      </w:r>
      <w:r w:rsidRPr="00F90A50">
        <w:rPr>
          <w:rFonts w:ascii="Times New Roman" w:hAnsi="Times New Roman" w:cs="Times New Roman"/>
        </w:rPr>
        <w:t xml:space="preserve"> a good performance in the continuous of the cracks as the segmentation image is much closer to the ground truth. This is mainly because in AttuNet_min, the max pooling layer was replaced by a min pooling layer and the activation function </w:t>
      </w:r>
      <w:proofErr w:type="spellStart"/>
      <w:r w:rsidRPr="00F90A50">
        <w:rPr>
          <w:rFonts w:ascii="Times New Roman" w:hAnsi="Times New Roman" w:cs="Times New Roman"/>
        </w:rPr>
        <w:t>logsigmoid</w:t>
      </w:r>
      <w:proofErr w:type="spellEnd"/>
      <w:r w:rsidRPr="00F90A50">
        <w:rPr>
          <w:rFonts w:ascii="Times New Roman" w:hAnsi="Times New Roman" w:cs="Times New Roman"/>
        </w:rPr>
        <w:t xml:space="preserve"> focused more on the small </w:t>
      </w:r>
      <w:r w:rsidR="000A761B">
        <w:rPr>
          <w:rFonts w:ascii="Times New Roman" w:hAnsi="Times New Roman" w:cs="Times New Roman"/>
        </w:rPr>
        <w:t xml:space="preserve">pixel </w:t>
      </w:r>
      <w:r w:rsidRPr="00F90A50">
        <w:rPr>
          <w:rFonts w:ascii="Times New Roman" w:hAnsi="Times New Roman" w:cs="Times New Roman"/>
        </w:rPr>
        <w:t xml:space="preserve">value. Thus, the dark part in real image would be paid more attention in AttuNet-min which makes the segmentation results continuously. </w:t>
      </w:r>
    </w:p>
    <w:p w14:paraId="22697282" w14:textId="77777777" w:rsidR="000A761B" w:rsidRPr="00F90A50" w:rsidRDefault="000A761B" w:rsidP="00F90A50">
      <w:pPr>
        <w:spacing w:after="0" w:line="240" w:lineRule="auto"/>
        <w:ind w:firstLine="720"/>
        <w:rPr>
          <w:rFonts w:ascii="Times New Roman" w:hAnsi="Times New Roman" w:cs="Times New Roman"/>
        </w:rPr>
      </w:pPr>
    </w:p>
    <w:p w14:paraId="69118DD5" w14:textId="77777777" w:rsidR="002C25EB" w:rsidRPr="005617FF" w:rsidRDefault="002C25EB" w:rsidP="002C25EB">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t>CONCLUSIONS</w:t>
      </w:r>
    </w:p>
    <w:p w14:paraId="6A20A977" w14:textId="38EE3786" w:rsidR="000B33AD" w:rsidRDefault="00536D30" w:rsidP="002C25EB">
      <w:pPr>
        <w:spacing w:after="0" w:line="240" w:lineRule="auto"/>
        <w:ind w:firstLine="720"/>
        <w:rPr>
          <w:rFonts w:ascii="Times New Roman" w:hAnsi="Times New Roman" w:cs="Times New Roman"/>
        </w:rPr>
      </w:pPr>
      <w:r>
        <w:rPr>
          <w:rFonts w:ascii="Times New Roman" w:hAnsi="Times New Roman" w:cs="Times New Roman"/>
        </w:rPr>
        <w:lastRenderedPageBreak/>
        <w:t xml:space="preserve">This paper proposed a novel pixel-level </w:t>
      </w:r>
      <w:r w:rsidR="004046D8">
        <w:rPr>
          <w:rFonts w:ascii="Times New Roman" w:hAnsi="Times New Roman" w:cs="Times New Roman"/>
        </w:rPr>
        <w:t xml:space="preserve">crack </w:t>
      </w:r>
      <w:r>
        <w:rPr>
          <w:rFonts w:ascii="Times New Roman" w:hAnsi="Times New Roman" w:cs="Times New Roman"/>
        </w:rPr>
        <w:t>segmentation</w:t>
      </w:r>
      <w:r w:rsidR="00A1242C">
        <w:rPr>
          <w:rFonts w:ascii="Times New Roman" w:hAnsi="Times New Roman" w:cs="Times New Roman"/>
        </w:rPr>
        <w:t xml:space="preserve"> </w:t>
      </w:r>
      <w:proofErr w:type="spellStart"/>
      <w:r w:rsidR="00A1242C">
        <w:rPr>
          <w:rFonts w:ascii="Times New Roman" w:hAnsi="Times New Roman" w:cs="Times New Roman"/>
        </w:rPr>
        <w:t>stragety</w:t>
      </w:r>
      <w:proofErr w:type="spellEnd"/>
      <w:r w:rsidR="00A1242C">
        <w:rPr>
          <w:rFonts w:ascii="Times New Roman" w:hAnsi="Times New Roman" w:cs="Times New Roman"/>
        </w:rPr>
        <w:t xml:space="preserve"> for a pavement crack inspection with small dataset. This situation is very common </w:t>
      </w:r>
      <w:r w:rsidR="00792BD7">
        <w:rPr>
          <w:rFonts w:ascii="Times New Roman" w:hAnsi="Times New Roman" w:cs="Times New Roman"/>
        </w:rPr>
        <w:t xml:space="preserve">in road </w:t>
      </w:r>
      <w:r w:rsidR="00B34E01">
        <w:rPr>
          <w:rFonts w:ascii="Times New Roman" w:hAnsi="Times New Roman" w:cs="Times New Roman"/>
        </w:rPr>
        <w:t>maintenance</w:t>
      </w:r>
      <w:r w:rsidR="00792BD7">
        <w:rPr>
          <w:rFonts w:ascii="Times New Roman" w:hAnsi="Times New Roman" w:cs="Times New Roman"/>
        </w:rPr>
        <w:t xml:space="preserve"> as</w:t>
      </w:r>
      <w:r w:rsidR="00A1242C">
        <w:rPr>
          <w:rFonts w:ascii="Times New Roman" w:hAnsi="Times New Roman" w:cs="Times New Roman"/>
        </w:rPr>
        <w:t xml:space="preserve"> the cost of obtaining a large number of </w:t>
      </w:r>
      <w:r w:rsidR="00792BD7">
        <w:rPr>
          <w:rFonts w:ascii="Times New Roman" w:hAnsi="Times New Roman" w:cs="Times New Roman"/>
        </w:rPr>
        <w:t>pavement top-view images and label</w:t>
      </w:r>
      <w:r w:rsidR="000B33AD">
        <w:rPr>
          <w:rFonts w:ascii="Times New Roman" w:hAnsi="Times New Roman" w:cs="Times New Roman" w:hint="eastAsia"/>
          <w:lang w:eastAsia="zh-CN"/>
        </w:rPr>
        <w:t>ing</w:t>
      </w:r>
      <w:r w:rsidR="00792BD7">
        <w:rPr>
          <w:rFonts w:ascii="Times New Roman" w:hAnsi="Times New Roman" w:cs="Times New Roman"/>
        </w:rPr>
        <w:t xml:space="preserve"> these manually is very high. However, a small training dataset may cause the neural network </w:t>
      </w:r>
      <w:proofErr w:type="spellStart"/>
      <w:r w:rsidR="00792BD7">
        <w:rPr>
          <w:rFonts w:ascii="Times New Roman" w:hAnsi="Times New Roman" w:cs="Times New Roman"/>
        </w:rPr>
        <w:t>overfiting</w:t>
      </w:r>
      <w:proofErr w:type="spellEnd"/>
      <w:r w:rsidR="00792BD7">
        <w:rPr>
          <w:rFonts w:ascii="Times New Roman" w:hAnsi="Times New Roman" w:cs="Times New Roman"/>
        </w:rPr>
        <w:t xml:space="preserve"> and bad model performance in robust. The proposed framework </w:t>
      </w:r>
      <w:proofErr w:type="spellStart"/>
      <w:r>
        <w:rPr>
          <w:rFonts w:ascii="Times New Roman" w:hAnsi="Times New Roman" w:cs="Times New Roman"/>
        </w:rPr>
        <w:t>comsisted</w:t>
      </w:r>
      <w:proofErr w:type="spellEnd"/>
      <w:r>
        <w:rPr>
          <w:rFonts w:ascii="Times New Roman" w:hAnsi="Times New Roman" w:cs="Times New Roman"/>
        </w:rPr>
        <w:t xml:space="preserve"> of APC-GAN and AttuNet</w:t>
      </w:r>
      <w:r w:rsidR="004046D8">
        <w:rPr>
          <w:rFonts w:ascii="Times New Roman" w:hAnsi="Times New Roman" w:cs="Times New Roman"/>
        </w:rPr>
        <w:t>, which can accurately segment images</w:t>
      </w:r>
      <w:r w:rsidR="00792BD7">
        <w:rPr>
          <w:rFonts w:ascii="Times New Roman" w:hAnsi="Times New Roman" w:cs="Times New Roman"/>
        </w:rPr>
        <w:t xml:space="preserve"> with small dataset</w:t>
      </w:r>
      <w:r w:rsidR="004046D8">
        <w:rPr>
          <w:rFonts w:ascii="Times New Roman" w:hAnsi="Times New Roman" w:cs="Times New Roman"/>
        </w:rPr>
        <w:t xml:space="preserve">. </w:t>
      </w:r>
    </w:p>
    <w:p w14:paraId="5705611D" w14:textId="56E55A34" w:rsidR="003B6B38" w:rsidRDefault="005447DD" w:rsidP="003F1B1A">
      <w:pPr>
        <w:spacing w:after="0" w:line="240" w:lineRule="auto"/>
        <w:ind w:firstLine="720"/>
        <w:rPr>
          <w:rFonts w:ascii="Times New Roman" w:hAnsi="Times New Roman" w:cs="Times New Roman"/>
        </w:rPr>
      </w:pPr>
      <w:r>
        <w:rPr>
          <w:rFonts w:ascii="Times New Roman" w:hAnsi="Times New Roman" w:cs="Times New Roman"/>
        </w:rPr>
        <w:t xml:space="preserve">In this paper, only a total of 300 color images used for training. </w:t>
      </w:r>
      <w:r w:rsidR="00960D8D">
        <w:rPr>
          <w:rFonts w:ascii="Times New Roman" w:hAnsi="Times New Roman" w:cs="Times New Roman"/>
        </w:rPr>
        <w:t xml:space="preserve">The performance of </w:t>
      </w:r>
      <w:r w:rsidR="007A4D62">
        <w:rPr>
          <w:rFonts w:ascii="Times New Roman" w:hAnsi="Times New Roman" w:cs="Times New Roman"/>
        </w:rPr>
        <w:t>APC-GAN was evaluated and it shows a better ability in</w:t>
      </w:r>
      <w:r w:rsidR="008D3B93">
        <w:rPr>
          <w:rFonts w:ascii="Times New Roman" w:hAnsi="Times New Roman" w:cs="Times New Roman"/>
        </w:rPr>
        <w:t xml:space="preserve"> produc</w:t>
      </w:r>
      <w:r w:rsidR="007A4D62">
        <w:rPr>
          <w:rFonts w:ascii="Times New Roman" w:hAnsi="Times New Roman" w:cs="Times New Roman"/>
        </w:rPr>
        <w:t>ing</w:t>
      </w:r>
      <w:r w:rsidR="008D3B93">
        <w:rPr>
          <w:rFonts w:ascii="Times New Roman" w:hAnsi="Times New Roman" w:cs="Times New Roman"/>
        </w:rPr>
        <w:t xml:space="preserve"> sharper contrast and more diversity images</w:t>
      </w:r>
      <w:r w:rsidR="007A4D62">
        <w:rPr>
          <w:rFonts w:ascii="Times New Roman" w:hAnsi="Times New Roman" w:cs="Times New Roman"/>
        </w:rPr>
        <w:t xml:space="preserve"> compared to DCGAN and Random Crop</w:t>
      </w:r>
      <w:r w:rsidR="008D3B93">
        <w:rPr>
          <w:rFonts w:ascii="Times New Roman" w:hAnsi="Times New Roman" w:cs="Times New Roman"/>
        </w:rPr>
        <w:t>.</w:t>
      </w:r>
      <w:r w:rsidR="003B6B38">
        <w:rPr>
          <w:rFonts w:ascii="Times New Roman" w:hAnsi="Times New Roman" w:cs="Times New Roman"/>
        </w:rPr>
        <w:t xml:space="preserve"> </w:t>
      </w:r>
      <w:r w:rsidR="00D87B89">
        <w:rPr>
          <w:rFonts w:ascii="Times New Roman" w:hAnsi="Times New Roman" w:cs="Times New Roman"/>
        </w:rPr>
        <w:t>I</w:t>
      </w:r>
      <w:r w:rsidR="003B6B38">
        <w:rPr>
          <w:rFonts w:ascii="Times New Roman" w:hAnsi="Times New Roman" w:cs="Times New Roman"/>
        </w:rPr>
        <w:t xml:space="preserve">t improves the </w:t>
      </w:r>
      <w:r w:rsidR="00D87B89">
        <w:rPr>
          <w:rFonts w:ascii="Times New Roman" w:hAnsi="Times New Roman" w:cs="Times New Roman"/>
        </w:rPr>
        <w:t>recall, F1 score, mIoU and mPA</w:t>
      </w:r>
      <w:r w:rsidR="003B6B38">
        <w:rPr>
          <w:rFonts w:ascii="Times New Roman" w:hAnsi="Times New Roman" w:cs="Times New Roman"/>
        </w:rPr>
        <w:t xml:space="preserve"> of the segmentation model. The proposed AttuNet model</w:t>
      </w:r>
      <w:r w:rsidR="00792BD7">
        <w:rPr>
          <w:rFonts w:ascii="Times New Roman" w:hAnsi="Times New Roman" w:cs="Times New Roman"/>
        </w:rPr>
        <w:t xml:space="preserve"> combines the attention module and batch normalization layer with the CNN network</w:t>
      </w:r>
      <w:r w:rsidR="00C87C39">
        <w:rPr>
          <w:rFonts w:ascii="Times New Roman" w:hAnsi="Times New Roman" w:cs="Times New Roman"/>
        </w:rPr>
        <w:t xml:space="preserve">. </w:t>
      </w:r>
      <w:r w:rsidR="003F1B1A">
        <w:rPr>
          <w:rFonts w:ascii="Times New Roman" w:hAnsi="Times New Roman" w:cs="Times New Roman"/>
        </w:rPr>
        <w:t xml:space="preserve">It </w:t>
      </w:r>
      <w:r w:rsidR="003B6B38">
        <w:rPr>
          <w:rFonts w:ascii="Times New Roman" w:hAnsi="Times New Roman" w:cs="Times New Roman"/>
        </w:rPr>
        <w:t>get</w:t>
      </w:r>
      <w:r w:rsidR="003F1B1A">
        <w:rPr>
          <w:rFonts w:ascii="Times New Roman" w:hAnsi="Times New Roman" w:cs="Times New Roman"/>
        </w:rPr>
        <w:t>s</w:t>
      </w:r>
      <w:r w:rsidR="003B6B38">
        <w:rPr>
          <w:rFonts w:ascii="Times New Roman" w:hAnsi="Times New Roman" w:cs="Times New Roman"/>
        </w:rPr>
        <w:t xml:space="preserve"> the testing mean </w:t>
      </w:r>
      <w:proofErr w:type="spellStart"/>
      <w:r w:rsidR="003B6B38">
        <w:rPr>
          <w:rFonts w:ascii="Times New Roman" w:hAnsi="Times New Roman" w:cs="Times New Roman"/>
        </w:rPr>
        <w:t>IoU</w:t>
      </w:r>
      <w:proofErr w:type="spellEnd"/>
      <w:r w:rsidR="003B6B38">
        <w:rPr>
          <w:rFonts w:ascii="Times New Roman" w:hAnsi="Times New Roman" w:cs="Times New Roman"/>
        </w:rPr>
        <w:t xml:space="preserve"> (0.831), which is higher than the classic CNN models including U-Net, DeepLabv3, FCN and LRASPP.</w:t>
      </w:r>
      <w:r w:rsidR="00A1242C">
        <w:rPr>
          <w:rFonts w:ascii="Times New Roman" w:hAnsi="Times New Roman" w:cs="Times New Roman"/>
        </w:rPr>
        <w:t xml:space="preserve"> Compared with AttuNet, the AttuNet-min achieved a more continuous segmentation result by applying the min pooling layer and </w:t>
      </w:r>
      <w:proofErr w:type="spellStart"/>
      <w:r w:rsidR="00A1242C">
        <w:rPr>
          <w:rFonts w:ascii="Times New Roman" w:hAnsi="Times New Roman" w:cs="Times New Roman"/>
        </w:rPr>
        <w:t>LogSigmoid</w:t>
      </w:r>
      <w:proofErr w:type="spellEnd"/>
      <w:r w:rsidR="00A1242C">
        <w:rPr>
          <w:rFonts w:ascii="Times New Roman" w:hAnsi="Times New Roman" w:cs="Times New Roman"/>
        </w:rPr>
        <w:t xml:space="preserve"> activation function.</w:t>
      </w:r>
    </w:p>
    <w:p w14:paraId="144281A7" w14:textId="77777777" w:rsidR="00D652F0" w:rsidRPr="00D652F0" w:rsidRDefault="00D652F0" w:rsidP="00F435E6">
      <w:pPr>
        <w:spacing w:after="0" w:line="240" w:lineRule="auto"/>
        <w:rPr>
          <w:rFonts w:ascii="Times New Roman" w:hAnsi="Times New Roman" w:cs="Times New Roman"/>
        </w:rPr>
      </w:pPr>
    </w:p>
    <w:p w14:paraId="5FBCBAD4" w14:textId="46DD47FF" w:rsidR="00BE21DE" w:rsidRPr="005617FF" w:rsidRDefault="0099587D" w:rsidP="00DE7BE7">
      <w:pPr>
        <w:spacing w:after="0" w:line="240" w:lineRule="auto"/>
        <w:rPr>
          <w:rFonts w:ascii="Times New Roman" w:hAnsi="Times New Roman" w:cs="Times New Roman"/>
          <w:b/>
          <w:color w:val="000000" w:themeColor="text1"/>
        </w:rPr>
      </w:pPr>
      <w:r w:rsidRPr="005617FF">
        <w:rPr>
          <w:rFonts w:ascii="Times New Roman" w:hAnsi="Times New Roman" w:cs="Times New Roman"/>
          <w:b/>
          <w:color w:val="000000" w:themeColor="text1"/>
        </w:rPr>
        <w:t>AUTHOR CONTRIBUTIONS</w:t>
      </w:r>
    </w:p>
    <w:p w14:paraId="080F6AD2" w14:textId="4FED41BC" w:rsidR="00D94AF5" w:rsidRPr="005617FF" w:rsidRDefault="0099587D" w:rsidP="00DE7BE7">
      <w:pPr>
        <w:spacing w:after="0" w:line="240" w:lineRule="auto"/>
        <w:rPr>
          <w:rFonts w:ascii="Times New Roman" w:hAnsi="Times New Roman" w:cs="Times New Roman"/>
          <w:color w:val="000000" w:themeColor="text1"/>
        </w:rPr>
      </w:pPr>
      <w:r w:rsidRPr="005617FF">
        <w:rPr>
          <w:rFonts w:ascii="Times New Roman" w:hAnsi="Times New Roman" w:cs="Times New Roman"/>
          <w:color w:val="000000" w:themeColor="text1"/>
        </w:rPr>
        <w:t>The authors confirm contribution to the paper as follows: study conception and design:</w:t>
      </w:r>
      <w:r w:rsidR="00DE7BE7">
        <w:rPr>
          <w:rFonts w:ascii="Times New Roman" w:hAnsi="Times New Roman" w:cs="Times New Roman"/>
          <w:color w:val="000000" w:themeColor="text1"/>
        </w:rPr>
        <w:t xml:space="preserve"> </w:t>
      </w:r>
      <w:proofErr w:type="spellStart"/>
      <w:r w:rsidR="00A41B37">
        <w:rPr>
          <w:rFonts w:ascii="Times New Roman" w:hAnsi="Times New Roman" w:cs="Times New Roman"/>
          <w:color w:val="000000" w:themeColor="text1"/>
        </w:rPr>
        <w:t>Tianjie</w:t>
      </w:r>
      <w:proofErr w:type="spellEnd"/>
      <w:r w:rsidR="00A41B37">
        <w:rPr>
          <w:rFonts w:ascii="Times New Roman" w:hAnsi="Times New Roman" w:cs="Times New Roman"/>
          <w:color w:val="000000" w:themeColor="text1"/>
        </w:rPr>
        <w:t xml:space="preserve"> Zhang</w:t>
      </w:r>
      <w:r w:rsidRPr="005617FF">
        <w:rPr>
          <w:rFonts w:ascii="Times New Roman" w:hAnsi="Times New Roman" w:cs="Times New Roman"/>
          <w:color w:val="000000" w:themeColor="text1"/>
        </w:rPr>
        <w:t>, Y</w:t>
      </w:r>
      <w:r w:rsidR="00A41B37">
        <w:rPr>
          <w:rFonts w:ascii="Times New Roman" w:hAnsi="Times New Roman" w:cs="Times New Roman"/>
          <w:color w:val="000000" w:themeColor="text1"/>
        </w:rPr>
        <w:t>ang Lu</w:t>
      </w:r>
      <w:r w:rsidRPr="005617FF">
        <w:rPr>
          <w:rFonts w:ascii="Times New Roman" w:hAnsi="Times New Roman" w:cs="Times New Roman"/>
          <w:color w:val="000000" w:themeColor="text1"/>
        </w:rPr>
        <w:t xml:space="preserve">; data collection: </w:t>
      </w:r>
      <w:proofErr w:type="spellStart"/>
      <w:r w:rsidR="00A41B37">
        <w:rPr>
          <w:rFonts w:ascii="Times New Roman" w:hAnsi="Times New Roman" w:cs="Times New Roman"/>
          <w:color w:val="000000" w:themeColor="text1"/>
        </w:rPr>
        <w:t>Donglei</w:t>
      </w:r>
      <w:proofErr w:type="spellEnd"/>
      <w:r w:rsidR="00A41B37">
        <w:rPr>
          <w:rFonts w:ascii="Times New Roman" w:hAnsi="Times New Roman" w:cs="Times New Roman"/>
          <w:color w:val="000000" w:themeColor="text1"/>
        </w:rPr>
        <w:t xml:space="preserve"> Wang</w:t>
      </w:r>
      <w:r w:rsidRPr="005617FF">
        <w:rPr>
          <w:rFonts w:ascii="Times New Roman" w:hAnsi="Times New Roman" w:cs="Times New Roman"/>
          <w:color w:val="000000" w:themeColor="text1"/>
        </w:rPr>
        <w:t xml:space="preserve">; analysis and interpretation of results: </w:t>
      </w:r>
      <w:proofErr w:type="spellStart"/>
      <w:r w:rsidR="00A41B37">
        <w:rPr>
          <w:rFonts w:ascii="Times New Roman" w:hAnsi="Times New Roman" w:cs="Times New Roman"/>
          <w:color w:val="000000" w:themeColor="text1"/>
        </w:rPr>
        <w:t>Tianjie</w:t>
      </w:r>
      <w:proofErr w:type="spellEnd"/>
      <w:r w:rsidR="00A41B37">
        <w:rPr>
          <w:rFonts w:ascii="Times New Roman" w:hAnsi="Times New Roman" w:cs="Times New Roman"/>
          <w:color w:val="000000" w:themeColor="text1"/>
        </w:rPr>
        <w:t xml:space="preserve"> Zhang</w:t>
      </w:r>
      <w:r w:rsidRPr="005617FF">
        <w:rPr>
          <w:rFonts w:ascii="Times New Roman" w:hAnsi="Times New Roman" w:cs="Times New Roman"/>
          <w:color w:val="000000" w:themeColor="text1"/>
        </w:rPr>
        <w:t xml:space="preserve">; draft manuscript preparation: </w:t>
      </w:r>
      <w:proofErr w:type="spellStart"/>
      <w:r w:rsidR="00A41B37">
        <w:rPr>
          <w:rFonts w:ascii="Times New Roman" w:hAnsi="Times New Roman" w:cs="Times New Roman"/>
          <w:color w:val="000000" w:themeColor="text1"/>
        </w:rPr>
        <w:t>Tianjie</w:t>
      </w:r>
      <w:proofErr w:type="spellEnd"/>
      <w:r w:rsidR="00A41B37">
        <w:rPr>
          <w:rFonts w:ascii="Times New Roman" w:hAnsi="Times New Roman" w:cs="Times New Roman"/>
          <w:color w:val="000000" w:themeColor="text1"/>
        </w:rPr>
        <w:t xml:space="preserve"> Zhang</w:t>
      </w:r>
      <w:r w:rsidRPr="005617FF">
        <w:rPr>
          <w:rFonts w:ascii="Times New Roman" w:hAnsi="Times New Roman" w:cs="Times New Roman"/>
          <w:color w:val="000000" w:themeColor="text1"/>
        </w:rPr>
        <w:t>. All</w:t>
      </w:r>
      <w:r w:rsidR="00DE7BE7">
        <w:rPr>
          <w:rFonts w:ascii="Times New Roman" w:hAnsi="Times New Roman" w:cs="Times New Roman"/>
          <w:color w:val="000000" w:themeColor="text1"/>
        </w:rPr>
        <w:t xml:space="preserve"> </w:t>
      </w:r>
      <w:r w:rsidRPr="005617FF">
        <w:rPr>
          <w:rFonts w:ascii="Times New Roman" w:hAnsi="Times New Roman" w:cs="Times New Roman"/>
          <w:color w:val="000000" w:themeColor="text1"/>
        </w:rPr>
        <w:t>authors reviewed the results and approved the final version of the manuscript.</w:t>
      </w:r>
      <w:r w:rsidR="00D94AF5" w:rsidRPr="005617FF">
        <w:rPr>
          <w:rFonts w:ascii="Times New Roman" w:hAnsi="Times New Roman" w:cs="Times New Roman"/>
          <w:color w:val="000000" w:themeColor="text1"/>
        </w:rPr>
        <w:br w:type="page"/>
      </w:r>
    </w:p>
    <w:p w14:paraId="252F9246" w14:textId="77777777" w:rsidR="009C0681" w:rsidRPr="005617FF" w:rsidRDefault="009C0681" w:rsidP="00DE7BE7">
      <w:pPr>
        <w:spacing w:after="0" w:line="240" w:lineRule="auto"/>
        <w:rPr>
          <w:rFonts w:ascii="Times New Roman" w:hAnsi="Times New Roman" w:cs="Times New Roman"/>
          <w:b/>
          <w:noProof/>
          <w:color w:val="000000" w:themeColor="text1"/>
        </w:rPr>
        <w:sectPr w:rsidR="009C0681" w:rsidRPr="005617FF" w:rsidSect="009C0681">
          <w:headerReference w:type="default" r:id="rId19"/>
          <w:footerReference w:type="default" r:id="rId20"/>
          <w:pgSz w:w="12240" w:h="15840"/>
          <w:pgMar w:top="1440" w:right="1440" w:bottom="1440" w:left="1440" w:header="720" w:footer="720" w:gutter="0"/>
          <w:lnNumType w:countBy="1"/>
          <w:cols w:space="720"/>
          <w:titlePg/>
          <w:docGrid w:linePitch="360"/>
        </w:sectPr>
      </w:pPr>
    </w:p>
    <w:p w14:paraId="089A1F29" w14:textId="7998E4D4" w:rsidR="006A7BA8" w:rsidRPr="002C25EB" w:rsidRDefault="0099587D" w:rsidP="00DE7BE7">
      <w:pPr>
        <w:spacing w:after="0" w:line="240" w:lineRule="auto"/>
        <w:rPr>
          <w:rFonts w:ascii="Times New Roman" w:eastAsiaTheme="minorHAnsi" w:hAnsi="Times New Roman" w:cs="Times New Roman"/>
          <w:b/>
          <w:noProof/>
          <w:color w:val="000000" w:themeColor="text1"/>
        </w:rPr>
      </w:pPr>
      <w:r w:rsidRPr="005617FF">
        <w:rPr>
          <w:rFonts w:ascii="Times New Roman" w:hAnsi="Times New Roman" w:cs="Times New Roman"/>
          <w:b/>
          <w:noProof/>
          <w:color w:val="000000" w:themeColor="text1"/>
        </w:rPr>
        <w:lastRenderedPageBreak/>
        <w:t>REFERENCES</w:t>
      </w:r>
    </w:p>
    <w:p w14:paraId="6274DF69" w14:textId="0C713764" w:rsidR="0044361C" w:rsidRPr="00F435E6" w:rsidRDefault="006A7BA8" w:rsidP="0044361C">
      <w:pPr>
        <w:pStyle w:val="EndNoteBibliography"/>
        <w:spacing w:after="0"/>
        <w:rPr>
          <w:rFonts w:ascii="Times New Roman" w:hAnsi="Times New Roman" w:cs="Times New Roman"/>
          <w:noProof/>
        </w:rPr>
      </w:pPr>
      <w:r w:rsidRPr="00F435E6">
        <w:rPr>
          <w:rFonts w:ascii="Times New Roman" w:eastAsia="Calibri" w:hAnsi="Times New Roman" w:cs="Times New Roman"/>
          <w:color w:val="000000"/>
          <w:kern w:val="1"/>
        </w:rPr>
        <w:fldChar w:fldCharType="begin"/>
      </w:r>
      <w:r w:rsidRPr="00F435E6">
        <w:rPr>
          <w:rFonts w:ascii="Times New Roman" w:eastAsia="Calibri" w:hAnsi="Times New Roman" w:cs="Times New Roman"/>
          <w:color w:val="000000"/>
          <w:kern w:val="1"/>
        </w:rPr>
        <w:instrText xml:space="preserve"> ADDIN EN.REFLIST </w:instrText>
      </w:r>
      <w:r w:rsidRPr="00F435E6">
        <w:rPr>
          <w:rFonts w:ascii="Times New Roman" w:eastAsia="Calibri" w:hAnsi="Times New Roman" w:cs="Times New Roman"/>
          <w:color w:val="000000"/>
          <w:kern w:val="1"/>
        </w:rPr>
        <w:fldChar w:fldCharType="separate"/>
      </w:r>
      <w:r w:rsidR="0044361C" w:rsidRPr="00F435E6">
        <w:rPr>
          <w:rFonts w:ascii="Times New Roman" w:hAnsi="Times New Roman" w:cs="Times New Roman"/>
          <w:noProof/>
        </w:rPr>
        <w:t>1</w:t>
      </w:r>
      <w:r w:rsidR="00F435E6">
        <w:rPr>
          <w:rFonts w:ascii="Times New Roman" w:hAnsi="Times New Roman" w:cs="Times New Roman"/>
          <w:noProof/>
        </w:rPr>
        <w:t>.</w:t>
      </w:r>
      <w:r w:rsidR="0044361C" w:rsidRPr="00F435E6">
        <w:rPr>
          <w:rFonts w:ascii="Times New Roman" w:hAnsi="Times New Roman" w:cs="Times New Roman"/>
          <w:noProof/>
        </w:rPr>
        <w:t xml:space="preserve"> Wang, W., M. Wang, H. Li, H. Zhao, K. Wang, C. He, J. Wang, S. Zheng, and J. Chen. Pavement crack image acquisition methods and crack extraction algorithms: A review. </w:t>
      </w:r>
      <w:r w:rsidR="0044361C" w:rsidRPr="00F435E6">
        <w:rPr>
          <w:rFonts w:ascii="Times New Roman" w:hAnsi="Times New Roman" w:cs="Times New Roman"/>
          <w:i/>
          <w:noProof/>
        </w:rPr>
        <w:t xml:space="preserve">Journal of Traffic and Transportation Engineering (English Edition), </w:t>
      </w:r>
      <w:r w:rsidR="0044361C" w:rsidRPr="00F435E6">
        <w:rPr>
          <w:rFonts w:ascii="Times New Roman" w:hAnsi="Times New Roman" w:cs="Times New Roman"/>
          <w:noProof/>
        </w:rPr>
        <w:t>Vol. 6, No. 6, 2019, pp. 535-556.</w:t>
      </w:r>
    </w:p>
    <w:p w14:paraId="6D06882C" w14:textId="3BFF9BA8"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w:t>
      </w:r>
      <w:r w:rsidR="00F435E6">
        <w:rPr>
          <w:rFonts w:ascii="Times New Roman" w:hAnsi="Times New Roman" w:cs="Times New Roman"/>
          <w:noProof/>
        </w:rPr>
        <w:t>.</w:t>
      </w:r>
      <w:r w:rsidRPr="00F435E6">
        <w:rPr>
          <w:rFonts w:ascii="Times New Roman" w:hAnsi="Times New Roman" w:cs="Times New Roman"/>
          <w:noProof/>
        </w:rPr>
        <w:t xml:space="preserve"> Yu, Y., M. Rashidi, B. Samali, A. M. Yousefi, and W. Wang. Multi-image-feature-based hierarchical concrete crack identification framework using optimized SVM multi-classifiers and D–S fusion algorithm for bridge structures. </w:t>
      </w:r>
      <w:r w:rsidRPr="00F435E6">
        <w:rPr>
          <w:rFonts w:ascii="Times New Roman" w:hAnsi="Times New Roman" w:cs="Times New Roman"/>
          <w:i/>
          <w:noProof/>
        </w:rPr>
        <w:t xml:space="preserve">Remote Sensing, </w:t>
      </w:r>
      <w:r w:rsidRPr="00F435E6">
        <w:rPr>
          <w:rFonts w:ascii="Times New Roman" w:hAnsi="Times New Roman" w:cs="Times New Roman"/>
          <w:noProof/>
        </w:rPr>
        <w:t>Vol. 13, No. 2, 2021, p. 240.</w:t>
      </w:r>
    </w:p>
    <w:p w14:paraId="3A2C1293" w14:textId="3004A9F6"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3</w:t>
      </w:r>
      <w:r w:rsidR="00F435E6">
        <w:rPr>
          <w:rFonts w:ascii="Times New Roman" w:hAnsi="Times New Roman" w:cs="Times New Roman"/>
          <w:noProof/>
        </w:rPr>
        <w:t>.</w:t>
      </w:r>
      <w:r w:rsidRPr="00F435E6">
        <w:rPr>
          <w:rFonts w:ascii="Times New Roman" w:hAnsi="Times New Roman" w:cs="Times New Roman"/>
          <w:noProof/>
        </w:rPr>
        <w:t xml:space="preserve"> Wang, W., and C. Su. Convolutional neural network-based pavement crack segmentation using pyramid attention network. </w:t>
      </w:r>
      <w:r w:rsidRPr="00F435E6">
        <w:rPr>
          <w:rFonts w:ascii="Times New Roman" w:hAnsi="Times New Roman" w:cs="Times New Roman"/>
          <w:i/>
          <w:noProof/>
        </w:rPr>
        <w:t xml:space="preserve">Ieee Access, </w:t>
      </w:r>
      <w:r w:rsidRPr="00F435E6">
        <w:rPr>
          <w:rFonts w:ascii="Times New Roman" w:hAnsi="Times New Roman" w:cs="Times New Roman"/>
          <w:noProof/>
        </w:rPr>
        <w:t>Vol. 8, 2020, pp. 206548-206558.</w:t>
      </w:r>
    </w:p>
    <w:p w14:paraId="65E60576" w14:textId="14F2C46F"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4</w:t>
      </w:r>
      <w:r w:rsidR="00F435E6">
        <w:rPr>
          <w:rFonts w:ascii="Times New Roman" w:hAnsi="Times New Roman" w:cs="Times New Roman"/>
          <w:noProof/>
        </w:rPr>
        <w:t>.</w:t>
      </w:r>
      <w:r w:rsidRPr="00F435E6">
        <w:rPr>
          <w:rFonts w:ascii="Times New Roman" w:hAnsi="Times New Roman" w:cs="Times New Roman"/>
          <w:noProof/>
        </w:rPr>
        <w:t xml:space="preserve"> Lin, W., Y. Sun, Q. Yang, and Y. Lin. Real-time comprehensive image processing system for detecting concrete bridges crack. </w:t>
      </w:r>
      <w:r w:rsidRPr="00F435E6">
        <w:rPr>
          <w:rFonts w:ascii="Times New Roman" w:hAnsi="Times New Roman" w:cs="Times New Roman"/>
          <w:i/>
          <w:noProof/>
        </w:rPr>
        <w:t xml:space="preserve">Computers and Concrete, An International Journal, </w:t>
      </w:r>
      <w:r w:rsidRPr="00F435E6">
        <w:rPr>
          <w:rFonts w:ascii="Times New Roman" w:hAnsi="Times New Roman" w:cs="Times New Roman"/>
          <w:noProof/>
        </w:rPr>
        <w:t>Vol. 23, No. 6, 2019, pp. 445-457.</w:t>
      </w:r>
    </w:p>
    <w:p w14:paraId="26E51A91" w14:textId="45AC078C"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5</w:t>
      </w:r>
      <w:r w:rsidR="00F435E6">
        <w:rPr>
          <w:rFonts w:ascii="Times New Roman" w:hAnsi="Times New Roman" w:cs="Times New Roman"/>
          <w:noProof/>
        </w:rPr>
        <w:t>.</w:t>
      </w:r>
      <w:r w:rsidRPr="00F435E6">
        <w:rPr>
          <w:rFonts w:ascii="Times New Roman" w:hAnsi="Times New Roman" w:cs="Times New Roman"/>
          <w:noProof/>
        </w:rPr>
        <w:t xml:space="preserve"> Cao, W., Q. Liu, and Z. He. Review of pavement defect detection methods. </w:t>
      </w:r>
      <w:r w:rsidRPr="00F435E6">
        <w:rPr>
          <w:rFonts w:ascii="Times New Roman" w:hAnsi="Times New Roman" w:cs="Times New Roman"/>
          <w:i/>
          <w:noProof/>
        </w:rPr>
        <w:t xml:space="preserve">Ieee Access, </w:t>
      </w:r>
      <w:r w:rsidRPr="00F435E6">
        <w:rPr>
          <w:rFonts w:ascii="Times New Roman" w:hAnsi="Times New Roman" w:cs="Times New Roman"/>
          <w:noProof/>
        </w:rPr>
        <w:t>Vol. 8, 2020, pp. 14531-14544.</w:t>
      </w:r>
    </w:p>
    <w:p w14:paraId="29C7C9A4" w14:textId="623D310B"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6</w:t>
      </w:r>
      <w:r w:rsidR="00F435E6">
        <w:rPr>
          <w:rFonts w:ascii="Times New Roman" w:hAnsi="Times New Roman" w:cs="Times New Roman"/>
          <w:noProof/>
        </w:rPr>
        <w:t>.</w:t>
      </w:r>
      <w:r w:rsidRPr="00F435E6">
        <w:rPr>
          <w:rFonts w:ascii="Times New Roman" w:hAnsi="Times New Roman" w:cs="Times New Roman"/>
          <w:noProof/>
        </w:rPr>
        <w:t xml:space="preserve"> Chen, C., H. Seo, C. H. Jun, and Y. Zhao. Pavement crack detection and classification based on fusion feature of LBP and PCA with SVM. </w:t>
      </w:r>
      <w:r w:rsidRPr="00F435E6">
        <w:rPr>
          <w:rFonts w:ascii="Times New Roman" w:hAnsi="Times New Roman" w:cs="Times New Roman"/>
          <w:i/>
          <w:noProof/>
        </w:rPr>
        <w:t>International Journal of Pavement Engineering</w:t>
      </w:r>
      <w:r w:rsidRPr="00F435E6">
        <w:rPr>
          <w:rFonts w:ascii="Times New Roman" w:hAnsi="Times New Roman" w:cs="Times New Roman"/>
          <w:noProof/>
        </w:rPr>
        <w:t>, 2021, pp. 1-10.</w:t>
      </w:r>
    </w:p>
    <w:p w14:paraId="01C47A7F" w14:textId="634D9B51"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7</w:t>
      </w:r>
      <w:r w:rsidR="00F435E6">
        <w:rPr>
          <w:rFonts w:ascii="Times New Roman" w:hAnsi="Times New Roman" w:cs="Times New Roman"/>
          <w:noProof/>
        </w:rPr>
        <w:t>.</w:t>
      </w:r>
      <w:r w:rsidRPr="00F435E6">
        <w:rPr>
          <w:rFonts w:ascii="Times New Roman" w:hAnsi="Times New Roman" w:cs="Times New Roman"/>
          <w:noProof/>
        </w:rPr>
        <w:t xml:space="preserve"> Huyan, J., W. Li, S. Tighe, R. Deng, and S. Yan. Illumination compensation model with k-means algorithm for detection of pavement surface cracks with shadow. </w:t>
      </w:r>
      <w:r w:rsidRPr="00F435E6">
        <w:rPr>
          <w:rFonts w:ascii="Times New Roman" w:hAnsi="Times New Roman" w:cs="Times New Roman"/>
          <w:i/>
          <w:noProof/>
        </w:rPr>
        <w:t xml:space="preserve">Journal of Computing in Civil Engineering, </w:t>
      </w:r>
      <w:r w:rsidRPr="00F435E6">
        <w:rPr>
          <w:rFonts w:ascii="Times New Roman" w:hAnsi="Times New Roman" w:cs="Times New Roman"/>
          <w:noProof/>
        </w:rPr>
        <w:t>Vol. 34, No. 1, 2020, p. 04019049.</w:t>
      </w:r>
    </w:p>
    <w:p w14:paraId="59D232AA" w14:textId="5CC84525"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8</w:t>
      </w:r>
      <w:r w:rsidR="00F435E6">
        <w:rPr>
          <w:rFonts w:ascii="Times New Roman" w:hAnsi="Times New Roman" w:cs="Times New Roman"/>
          <w:noProof/>
        </w:rPr>
        <w:t>.</w:t>
      </w:r>
      <w:r w:rsidRPr="00F435E6">
        <w:rPr>
          <w:rFonts w:ascii="Times New Roman" w:hAnsi="Times New Roman" w:cs="Times New Roman"/>
          <w:noProof/>
        </w:rPr>
        <w:t xml:space="preserve"> Ai, D., G. Jiang, L. S. Kei, and C. Li. Automatic pixel-level pavement crack detection using information of multi-scale neighborhoods. </w:t>
      </w:r>
      <w:r w:rsidRPr="00F435E6">
        <w:rPr>
          <w:rFonts w:ascii="Times New Roman" w:hAnsi="Times New Roman" w:cs="Times New Roman"/>
          <w:i/>
          <w:noProof/>
        </w:rPr>
        <w:t xml:space="preserve">Ieee Access, </w:t>
      </w:r>
      <w:r w:rsidRPr="00F435E6">
        <w:rPr>
          <w:rFonts w:ascii="Times New Roman" w:hAnsi="Times New Roman" w:cs="Times New Roman"/>
          <w:noProof/>
        </w:rPr>
        <w:t>Vol. 6, 2018, pp. 24452-24463.</w:t>
      </w:r>
    </w:p>
    <w:p w14:paraId="676EC0D7" w14:textId="6D27DCBA"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9</w:t>
      </w:r>
      <w:r w:rsidR="00F435E6">
        <w:rPr>
          <w:rFonts w:ascii="Times New Roman" w:hAnsi="Times New Roman" w:cs="Times New Roman"/>
          <w:noProof/>
        </w:rPr>
        <w:t>.</w:t>
      </w:r>
      <w:r w:rsidRPr="00F435E6">
        <w:rPr>
          <w:rFonts w:ascii="Times New Roman" w:hAnsi="Times New Roman" w:cs="Times New Roman"/>
          <w:noProof/>
        </w:rPr>
        <w:t xml:space="preserve"> Kaddah, W., M. Elbouz, Y. Ouerhani, V. Baltazart, M. Desthieux, and A. Alfalou. Optimized minimal path selection (OMPS) method for automatic and unsupervised crack segmentation within two-dimensional pavement images. </w:t>
      </w:r>
      <w:r w:rsidRPr="00F435E6">
        <w:rPr>
          <w:rFonts w:ascii="Times New Roman" w:hAnsi="Times New Roman" w:cs="Times New Roman"/>
          <w:i/>
          <w:noProof/>
        </w:rPr>
        <w:t xml:space="preserve">The Visual Computer, </w:t>
      </w:r>
      <w:r w:rsidRPr="00F435E6">
        <w:rPr>
          <w:rFonts w:ascii="Times New Roman" w:hAnsi="Times New Roman" w:cs="Times New Roman"/>
          <w:noProof/>
        </w:rPr>
        <w:t>Vol. 35, No. 9, 2019, pp. 1293-1309.</w:t>
      </w:r>
    </w:p>
    <w:p w14:paraId="4750597F" w14:textId="3C92B2CD"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10</w:t>
      </w:r>
      <w:r w:rsidR="00F435E6">
        <w:rPr>
          <w:rFonts w:ascii="Times New Roman" w:hAnsi="Times New Roman" w:cs="Times New Roman"/>
          <w:noProof/>
        </w:rPr>
        <w:t>.</w:t>
      </w:r>
      <w:r w:rsidRPr="00F435E6">
        <w:rPr>
          <w:rFonts w:ascii="Times New Roman" w:hAnsi="Times New Roman" w:cs="Times New Roman"/>
          <w:noProof/>
        </w:rPr>
        <w:t xml:space="preserve"> Chen, C., H. Seo, and Y. Zhao. A novel pavement transverse cracks detection model using WT-CNN and STFT-CNN for smartphone data analysis. </w:t>
      </w:r>
      <w:r w:rsidRPr="00F435E6">
        <w:rPr>
          <w:rFonts w:ascii="Times New Roman" w:hAnsi="Times New Roman" w:cs="Times New Roman"/>
          <w:i/>
          <w:noProof/>
        </w:rPr>
        <w:t>International Journal of Pavement Engineering</w:t>
      </w:r>
      <w:r w:rsidRPr="00F435E6">
        <w:rPr>
          <w:rFonts w:ascii="Times New Roman" w:hAnsi="Times New Roman" w:cs="Times New Roman"/>
          <w:noProof/>
        </w:rPr>
        <w:t>, 2021, pp. 1-13.</w:t>
      </w:r>
    </w:p>
    <w:p w14:paraId="7782DE4D" w14:textId="7C2B9A9E"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11</w:t>
      </w:r>
      <w:r w:rsidR="00F435E6">
        <w:rPr>
          <w:rFonts w:ascii="Times New Roman" w:hAnsi="Times New Roman" w:cs="Times New Roman"/>
          <w:noProof/>
        </w:rPr>
        <w:t>.</w:t>
      </w:r>
      <w:r w:rsidRPr="00F435E6">
        <w:rPr>
          <w:rFonts w:ascii="Times New Roman" w:hAnsi="Times New Roman" w:cs="Times New Roman"/>
          <w:noProof/>
        </w:rPr>
        <w:t xml:space="preserve"> Lau, S. L., E. K. Chong, X. Yang, and X. Wang. Automated pavement crack segmentation using u-net-based convolutional neural network. </w:t>
      </w:r>
      <w:r w:rsidRPr="00F435E6">
        <w:rPr>
          <w:rFonts w:ascii="Times New Roman" w:hAnsi="Times New Roman" w:cs="Times New Roman"/>
          <w:i/>
          <w:noProof/>
        </w:rPr>
        <w:t xml:space="preserve">Ieee Access, </w:t>
      </w:r>
      <w:r w:rsidRPr="00F435E6">
        <w:rPr>
          <w:rFonts w:ascii="Times New Roman" w:hAnsi="Times New Roman" w:cs="Times New Roman"/>
          <w:noProof/>
        </w:rPr>
        <w:t>Vol. 8, 2020, pp. 114892-114899.</w:t>
      </w:r>
    </w:p>
    <w:p w14:paraId="2BD4A4A3" w14:textId="1386686D"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12</w:t>
      </w:r>
      <w:r w:rsidR="00F435E6">
        <w:rPr>
          <w:rFonts w:ascii="Times New Roman" w:hAnsi="Times New Roman" w:cs="Times New Roman"/>
          <w:noProof/>
        </w:rPr>
        <w:t>.</w:t>
      </w:r>
      <w:r w:rsidRPr="00F435E6">
        <w:rPr>
          <w:rFonts w:ascii="Times New Roman" w:hAnsi="Times New Roman" w:cs="Times New Roman"/>
          <w:noProof/>
        </w:rPr>
        <w:t xml:space="preserve"> Bang, S., S. Park, H. Kim, and H. Kim. Encoder–decoder network for pixel‐level road crack detection in black‐box images. </w:t>
      </w:r>
      <w:r w:rsidRPr="00F435E6">
        <w:rPr>
          <w:rFonts w:ascii="Times New Roman" w:hAnsi="Times New Roman" w:cs="Times New Roman"/>
          <w:i/>
          <w:noProof/>
        </w:rPr>
        <w:t xml:space="preserve">Computer‐Aided Civil and Infrastructure Engineering, </w:t>
      </w:r>
      <w:r w:rsidRPr="00F435E6">
        <w:rPr>
          <w:rFonts w:ascii="Times New Roman" w:hAnsi="Times New Roman" w:cs="Times New Roman"/>
          <w:noProof/>
        </w:rPr>
        <w:t>Vol. 34, No. 8, 2019, pp. 713-727.</w:t>
      </w:r>
    </w:p>
    <w:p w14:paraId="40D3B4CA" w14:textId="014942BD"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13</w:t>
      </w:r>
      <w:r w:rsidR="00F435E6">
        <w:rPr>
          <w:rFonts w:ascii="Times New Roman" w:hAnsi="Times New Roman" w:cs="Times New Roman"/>
          <w:noProof/>
        </w:rPr>
        <w:t>.</w:t>
      </w:r>
      <w:r w:rsidRPr="00F435E6">
        <w:rPr>
          <w:rFonts w:ascii="Times New Roman" w:hAnsi="Times New Roman" w:cs="Times New Roman"/>
          <w:noProof/>
        </w:rPr>
        <w:t xml:space="preserve"> Dung, C. V. Autonomous concrete crack detection using deep fully convolutional neural network. </w:t>
      </w:r>
      <w:r w:rsidRPr="00F435E6">
        <w:rPr>
          <w:rFonts w:ascii="Times New Roman" w:hAnsi="Times New Roman" w:cs="Times New Roman"/>
          <w:i/>
          <w:noProof/>
        </w:rPr>
        <w:t xml:space="preserve">Automation in Construction, </w:t>
      </w:r>
      <w:r w:rsidRPr="00F435E6">
        <w:rPr>
          <w:rFonts w:ascii="Times New Roman" w:hAnsi="Times New Roman" w:cs="Times New Roman"/>
          <w:noProof/>
        </w:rPr>
        <w:t>Vol. 99, 2019, pp. 52-58.</w:t>
      </w:r>
    </w:p>
    <w:p w14:paraId="4D15F302" w14:textId="7908B26D"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14</w:t>
      </w:r>
      <w:r w:rsidR="00F435E6">
        <w:rPr>
          <w:rFonts w:ascii="Times New Roman" w:hAnsi="Times New Roman" w:cs="Times New Roman"/>
          <w:noProof/>
        </w:rPr>
        <w:t>.</w:t>
      </w:r>
      <w:r w:rsidRPr="00F435E6">
        <w:rPr>
          <w:rFonts w:ascii="Times New Roman" w:hAnsi="Times New Roman" w:cs="Times New Roman"/>
          <w:noProof/>
        </w:rPr>
        <w:t xml:space="preserve"> Liu, Y., J. Yao, X. Lu, R. Xie, and L. Li. DeepCrack: A deep hierarchical feature learning architecture for crack segmentation. </w:t>
      </w:r>
      <w:r w:rsidRPr="00F435E6">
        <w:rPr>
          <w:rFonts w:ascii="Times New Roman" w:hAnsi="Times New Roman" w:cs="Times New Roman"/>
          <w:i/>
          <w:noProof/>
        </w:rPr>
        <w:t xml:space="preserve">Neurocomputing, </w:t>
      </w:r>
      <w:r w:rsidRPr="00F435E6">
        <w:rPr>
          <w:rFonts w:ascii="Times New Roman" w:hAnsi="Times New Roman" w:cs="Times New Roman"/>
          <w:noProof/>
        </w:rPr>
        <w:t>Vol. 338, 2019, pp. 139-153.</w:t>
      </w:r>
    </w:p>
    <w:p w14:paraId="113B4AA1" w14:textId="5ADBD3F7"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15</w:t>
      </w:r>
      <w:r w:rsidR="00F435E6">
        <w:rPr>
          <w:rFonts w:ascii="Times New Roman" w:hAnsi="Times New Roman" w:cs="Times New Roman"/>
          <w:noProof/>
        </w:rPr>
        <w:t>.</w:t>
      </w:r>
      <w:r w:rsidRPr="00F435E6">
        <w:rPr>
          <w:rFonts w:ascii="Times New Roman" w:hAnsi="Times New Roman" w:cs="Times New Roman"/>
          <w:noProof/>
        </w:rPr>
        <w:t xml:space="preserve"> Liu, J., X. Yang, S. Lau, X. Wang, S. Luo, V. C. S. Lee, and L. Ding. Automated pavement crack detection and segmentation based on two‐step convolutional neural network. </w:t>
      </w:r>
      <w:r w:rsidRPr="00F435E6">
        <w:rPr>
          <w:rFonts w:ascii="Times New Roman" w:hAnsi="Times New Roman" w:cs="Times New Roman"/>
          <w:i/>
          <w:noProof/>
        </w:rPr>
        <w:t xml:space="preserve">Computer‐Aided Civil and Infrastructure Engineering, </w:t>
      </w:r>
      <w:r w:rsidRPr="00F435E6">
        <w:rPr>
          <w:rFonts w:ascii="Times New Roman" w:hAnsi="Times New Roman" w:cs="Times New Roman"/>
          <w:noProof/>
        </w:rPr>
        <w:t>Vol. 35, No. 11, 2020, pp. 1291-1305.</w:t>
      </w:r>
    </w:p>
    <w:p w14:paraId="6E6BC34B" w14:textId="58FF4F2C"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16</w:t>
      </w:r>
      <w:r w:rsidR="00F435E6">
        <w:rPr>
          <w:rFonts w:ascii="Times New Roman" w:hAnsi="Times New Roman" w:cs="Times New Roman"/>
          <w:noProof/>
        </w:rPr>
        <w:t>.</w:t>
      </w:r>
      <w:r w:rsidRPr="00F435E6">
        <w:rPr>
          <w:rFonts w:ascii="Times New Roman" w:hAnsi="Times New Roman" w:cs="Times New Roman"/>
          <w:noProof/>
        </w:rPr>
        <w:t xml:space="preserve"> Han, C., T. Ma, J. Huyan, X. Huang, and Y. Zhang. CrackW-Net: A novel pavement crack image segmentation convolutional neural network. </w:t>
      </w:r>
      <w:r w:rsidRPr="00F435E6">
        <w:rPr>
          <w:rFonts w:ascii="Times New Roman" w:hAnsi="Times New Roman" w:cs="Times New Roman"/>
          <w:i/>
          <w:noProof/>
        </w:rPr>
        <w:t>Ieee Transactions on Intelligent Transportation Systems</w:t>
      </w:r>
      <w:r w:rsidRPr="00F435E6">
        <w:rPr>
          <w:rFonts w:ascii="Times New Roman" w:hAnsi="Times New Roman" w:cs="Times New Roman"/>
          <w:noProof/>
        </w:rPr>
        <w:t>, 2021.</w:t>
      </w:r>
    </w:p>
    <w:p w14:paraId="47F26F87" w14:textId="2A1562AF"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17</w:t>
      </w:r>
      <w:r w:rsidR="00F435E6">
        <w:rPr>
          <w:rFonts w:ascii="Times New Roman" w:hAnsi="Times New Roman" w:cs="Times New Roman"/>
          <w:noProof/>
        </w:rPr>
        <w:t>.</w:t>
      </w:r>
      <w:r w:rsidRPr="00F435E6">
        <w:rPr>
          <w:rFonts w:ascii="Times New Roman" w:hAnsi="Times New Roman" w:cs="Times New Roman"/>
          <w:noProof/>
        </w:rPr>
        <w:t xml:space="preserve"> Xu, B., and C. Liu. Pavement crack detection algorithm based on generative adversarial network and convolutional neural network under small samples. </w:t>
      </w:r>
      <w:r w:rsidRPr="00F435E6">
        <w:rPr>
          <w:rFonts w:ascii="Times New Roman" w:hAnsi="Times New Roman" w:cs="Times New Roman"/>
          <w:i/>
          <w:noProof/>
        </w:rPr>
        <w:t xml:space="preserve">Measurement, </w:t>
      </w:r>
      <w:r w:rsidRPr="00F435E6">
        <w:rPr>
          <w:rFonts w:ascii="Times New Roman" w:hAnsi="Times New Roman" w:cs="Times New Roman"/>
          <w:noProof/>
        </w:rPr>
        <w:t>Vol. 196, 2022, p. 111219.</w:t>
      </w:r>
    </w:p>
    <w:p w14:paraId="1838682F" w14:textId="2F1273AC"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18</w:t>
      </w:r>
      <w:r w:rsidR="00F435E6">
        <w:rPr>
          <w:rFonts w:ascii="Times New Roman" w:hAnsi="Times New Roman" w:cs="Times New Roman"/>
          <w:noProof/>
        </w:rPr>
        <w:t>.</w:t>
      </w:r>
      <w:r w:rsidRPr="00F435E6">
        <w:rPr>
          <w:rFonts w:ascii="Times New Roman" w:hAnsi="Times New Roman" w:cs="Times New Roman"/>
          <w:noProof/>
        </w:rPr>
        <w:t xml:space="preserve"> Zhang, Y., and K. V. Yuen. Crack detection using fusion features‐based broad learning system and image processing. </w:t>
      </w:r>
      <w:r w:rsidRPr="00F435E6">
        <w:rPr>
          <w:rFonts w:ascii="Times New Roman" w:hAnsi="Times New Roman" w:cs="Times New Roman"/>
          <w:i/>
          <w:noProof/>
        </w:rPr>
        <w:t xml:space="preserve">Computer‐Aided Civil and Infrastructure Engineering, </w:t>
      </w:r>
      <w:r w:rsidRPr="00F435E6">
        <w:rPr>
          <w:rFonts w:ascii="Times New Roman" w:hAnsi="Times New Roman" w:cs="Times New Roman"/>
          <w:noProof/>
        </w:rPr>
        <w:t>Vol. 36, No. 12, 2021, pp. 1568-1584.</w:t>
      </w:r>
    </w:p>
    <w:p w14:paraId="509161D5" w14:textId="7B7BD5DE"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19</w:t>
      </w:r>
      <w:r w:rsidR="00F435E6">
        <w:rPr>
          <w:rFonts w:ascii="Times New Roman" w:hAnsi="Times New Roman" w:cs="Times New Roman"/>
          <w:noProof/>
        </w:rPr>
        <w:t>.</w:t>
      </w:r>
      <w:r w:rsidRPr="00F435E6">
        <w:rPr>
          <w:rFonts w:ascii="Times New Roman" w:hAnsi="Times New Roman" w:cs="Times New Roman"/>
          <w:noProof/>
        </w:rPr>
        <w:t xml:space="preserve"> Ronneberger, O., P. Fischer, and T. Brox. U-net: Convolutional networks for biomedical image segmentation.In </w:t>
      </w:r>
      <w:r w:rsidRPr="00F435E6">
        <w:rPr>
          <w:rFonts w:ascii="Times New Roman" w:hAnsi="Times New Roman" w:cs="Times New Roman"/>
          <w:i/>
          <w:noProof/>
        </w:rPr>
        <w:t>International Conference on Medical image computing and computer-assisted intervention</w:t>
      </w:r>
      <w:r w:rsidRPr="00F435E6">
        <w:rPr>
          <w:rFonts w:ascii="Times New Roman" w:hAnsi="Times New Roman" w:cs="Times New Roman"/>
          <w:noProof/>
        </w:rPr>
        <w:t>, Springer, 2015. pp. 234-241.</w:t>
      </w:r>
    </w:p>
    <w:p w14:paraId="195FFA22" w14:textId="6451E2F5"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lastRenderedPageBreak/>
        <w:t>20</w:t>
      </w:r>
      <w:r w:rsidR="00F435E6">
        <w:rPr>
          <w:rFonts w:ascii="Times New Roman" w:hAnsi="Times New Roman" w:cs="Times New Roman"/>
          <w:noProof/>
        </w:rPr>
        <w:t>.</w:t>
      </w:r>
      <w:r w:rsidRPr="00F435E6">
        <w:rPr>
          <w:rFonts w:ascii="Times New Roman" w:hAnsi="Times New Roman" w:cs="Times New Roman"/>
          <w:noProof/>
        </w:rPr>
        <w:t xml:space="preserve"> Wan, H., L. Gao, M. Su, Q. Sun, and L. Huang. Attention-based convolutional neural network for pavement crack detection. </w:t>
      </w:r>
      <w:r w:rsidRPr="00F435E6">
        <w:rPr>
          <w:rFonts w:ascii="Times New Roman" w:hAnsi="Times New Roman" w:cs="Times New Roman"/>
          <w:i/>
          <w:noProof/>
        </w:rPr>
        <w:t xml:space="preserve">Advances in Materials Science and Engineering, </w:t>
      </w:r>
      <w:r w:rsidRPr="00F435E6">
        <w:rPr>
          <w:rFonts w:ascii="Times New Roman" w:hAnsi="Times New Roman" w:cs="Times New Roman"/>
          <w:noProof/>
        </w:rPr>
        <w:t>Vol. 2021, 2021.</w:t>
      </w:r>
    </w:p>
    <w:p w14:paraId="59E07B21" w14:textId="2373E051"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21</w:t>
      </w:r>
      <w:r w:rsidR="00F435E6">
        <w:rPr>
          <w:rFonts w:ascii="Times New Roman" w:hAnsi="Times New Roman" w:cs="Times New Roman"/>
          <w:noProof/>
        </w:rPr>
        <w:t>.</w:t>
      </w:r>
      <w:r w:rsidRPr="00F435E6">
        <w:rPr>
          <w:rFonts w:ascii="Times New Roman" w:hAnsi="Times New Roman" w:cs="Times New Roman"/>
          <w:noProof/>
        </w:rPr>
        <w:t xml:space="preserve"> Oktay, O., J. Schlemper, L. L. Folgoc, M. Lee, M. Heinrich, K. Misawa, K. Mori, S. McDonagh, N. Y. Hammerla, and B. Kainz. Attention u-net: Learning where to look for the pancreas. </w:t>
      </w:r>
      <w:r w:rsidRPr="00F435E6">
        <w:rPr>
          <w:rFonts w:ascii="Times New Roman" w:hAnsi="Times New Roman" w:cs="Times New Roman"/>
          <w:i/>
          <w:noProof/>
        </w:rPr>
        <w:t>arXiv preprint arXiv:1804.03999</w:t>
      </w:r>
      <w:r w:rsidRPr="00F435E6">
        <w:rPr>
          <w:rFonts w:ascii="Times New Roman" w:hAnsi="Times New Roman" w:cs="Times New Roman"/>
          <w:noProof/>
        </w:rPr>
        <w:t>, 2018.</w:t>
      </w:r>
    </w:p>
    <w:p w14:paraId="03A31645" w14:textId="383AAD6B"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22</w:t>
      </w:r>
      <w:r w:rsidR="00F435E6">
        <w:rPr>
          <w:rFonts w:ascii="Times New Roman" w:hAnsi="Times New Roman" w:cs="Times New Roman"/>
          <w:noProof/>
        </w:rPr>
        <w:t>.</w:t>
      </w:r>
      <w:r w:rsidRPr="00F435E6">
        <w:rPr>
          <w:rFonts w:ascii="Times New Roman" w:hAnsi="Times New Roman" w:cs="Times New Roman"/>
          <w:noProof/>
        </w:rPr>
        <w:t xml:space="preserve"> Xiang, X., Y. Zhang, and A. El Saddik. Pavement crack detection network based on pyramid structure and attention mechanism. </w:t>
      </w:r>
      <w:r w:rsidRPr="00F435E6">
        <w:rPr>
          <w:rFonts w:ascii="Times New Roman" w:hAnsi="Times New Roman" w:cs="Times New Roman"/>
          <w:i/>
          <w:noProof/>
        </w:rPr>
        <w:t xml:space="preserve">IET Image Processing, </w:t>
      </w:r>
      <w:r w:rsidRPr="00F435E6">
        <w:rPr>
          <w:rFonts w:ascii="Times New Roman" w:hAnsi="Times New Roman" w:cs="Times New Roman"/>
          <w:noProof/>
        </w:rPr>
        <w:t>Vol. 14, No. 8, 2020, pp. 1580-1586.</w:t>
      </w:r>
    </w:p>
    <w:p w14:paraId="0A1B701D" w14:textId="4B7A9296"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23</w:t>
      </w:r>
      <w:r w:rsidR="00F435E6">
        <w:rPr>
          <w:rFonts w:ascii="Times New Roman" w:hAnsi="Times New Roman" w:cs="Times New Roman"/>
          <w:noProof/>
        </w:rPr>
        <w:t>.</w:t>
      </w:r>
      <w:r w:rsidRPr="00F435E6">
        <w:rPr>
          <w:rFonts w:ascii="Times New Roman" w:hAnsi="Times New Roman" w:cs="Times New Roman"/>
          <w:noProof/>
        </w:rPr>
        <w:t xml:space="preserve"> Mazzini, D., P. Napoletano, F. Piccoli, and R. Schettini. A novel approach to data augmentation for pavement distress segmentation. </w:t>
      </w:r>
      <w:r w:rsidRPr="00F435E6">
        <w:rPr>
          <w:rFonts w:ascii="Times New Roman" w:hAnsi="Times New Roman" w:cs="Times New Roman"/>
          <w:i/>
          <w:noProof/>
        </w:rPr>
        <w:t xml:space="preserve">Computers in Industry, </w:t>
      </w:r>
      <w:r w:rsidRPr="00F435E6">
        <w:rPr>
          <w:rFonts w:ascii="Times New Roman" w:hAnsi="Times New Roman" w:cs="Times New Roman"/>
          <w:noProof/>
        </w:rPr>
        <w:t>Vol. 121, 2020, p. 103225.</w:t>
      </w:r>
    </w:p>
    <w:p w14:paraId="54F896A4" w14:textId="2E939EA1"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24</w:t>
      </w:r>
      <w:r w:rsidR="00F435E6">
        <w:rPr>
          <w:rFonts w:ascii="Times New Roman" w:hAnsi="Times New Roman" w:cs="Times New Roman"/>
          <w:noProof/>
        </w:rPr>
        <w:t>.</w:t>
      </w:r>
      <w:r w:rsidRPr="00F435E6">
        <w:rPr>
          <w:rFonts w:ascii="Times New Roman" w:hAnsi="Times New Roman" w:cs="Times New Roman"/>
          <w:noProof/>
        </w:rPr>
        <w:t xml:space="preserve"> Goodfellow, I., J. Pouget-Abadie, M. Mirza, B. Xu, D. Warde-Farley, S. Ozair, A. Courville, and Y. Bengio. Generative adversarial nets. </w:t>
      </w:r>
      <w:r w:rsidRPr="00F435E6">
        <w:rPr>
          <w:rFonts w:ascii="Times New Roman" w:hAnsi="Times New Roman" w:cs="Times New Roman"/>
          <w:i/>
          <w:noProof/>
        </w:rPr>
        <w:t xml:space="preserve">Advances in neural information processing systems, </w:t>
      </w:r>
      <w:r w:rsidRPr="00F435E6">
        <w:rPr>
          <w:rFonts w:ascii="Times New Roman" w:hAnsi="Times New Roman" w:cs="Times New Roman"/>
          <w:noProof/>
        </w:rPr>
        <w:t>Vol. 27, 2014.</w:t>
      </w:r>
    </w:p>
    <w:p w14:paraId="5BCAA3F6" w14:textId="176555D8"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25</w:t>
      </w:r>
      <w:r w:rsidR="00F435E6">
        <w:rPr>
          <w:rFonts w:ascii="Times New Roman" w:hAnsi="Times New Roman" w:cs="Times New Roman"/>
          <w:noProof/>
        </w:rPr>
        <w:t>.</w:t>
      </w:r>
      <w:r w:rsidRPr="00F435E6">
        <w:rPr>
          <w:rFonts w:ascii="Times New Roman" w:hAnsi="Times New Roman" w:cs="Times New Roman"/>
          <w:noProof/>
        </w:rPr>
        <w:t xml:space="preserve"> Radford, A., L. Metz, and S. Chintala. Unsupervised representation learning with deep convolutional generative adversarial networks. </w:t>
      </w:r>
      <w:r w:rsidRPr="00F435E6">
        <w:rPr>
          <w:rFonts w:ascii="Times New Roman" w:hAnsi="Times New Roman" w:cs="Times New Roman"/>
          <w:i/>
          <w:noProof/>
        </w:rPr>
        <w:t>arXiv preprint arXiv:1511.06434</w:t>
      </w:r>
      <w:r w:rsidRPr="00F435E6">
        <w:rPr>
          <w:rFonts w:ascii="Times New Roman" w:hAnsi="Times New Roman" w:cs="Times New Roman"/>
          <w:noProof/>
        </w:rPr>
        <w:t>, 2015.</w:t>
      </w:r>
    </w:p>
    <w:p w14:paraId="677285C1" w14:textId="168B7101"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26</w:t>
      </w:r>
      <w:r w:rsidR="00F435E6">
        <w:rPr>
          <w:rFonts w:ascii="Times New Roman" w:hAnsi="Times New Roman" w:cs="Times New Roman"/>
          <w:noProof/>
        </w:rPr>
        <w:t>.</w:t>
      </w:r>
      <w:r w:rsidRPr="00F435E6">
        <w:rPr>
          <w:rFonts w:ascii="Times New Roman" w:hAnsi="Times New Roman" w:cs="Times New Roman"/>
          <w:noProof/>
        </w:rPr>
        <w:t xml:space="preserve"> Pei, L., Z. Sun, L. Xiao, W. Li, J. Sun, and H. Zhang. Virtual generation of pavement crack images based on improved deep convolutional generative adversarial network. </w:t>
      </w:r>
      <w:r w:rsidRPr="00F435E6">
        <w:rPr>
          <w:rFonts w:ascii="Times New Roman" w:hAnsi="Times New Roman" w:cs="Times New Roman"/>
          <w:i/>
          <w:noProof/>
        </w:rPr>
        <w:t xml:space="preserve">Engineering Applications of Artificial Intelligence, </w:t>
      </w:r>
      <w:r w:rsidRPr="00F435E6">
        <w:rPr>
          <w:rFonts w:ascii="Times New Roman" w:hAnsi="Times New Roman" w:cs="Times New Roman"/>
          <w:noProof/>
        </w:rPr>
        <w:t>Vol. 104, 2021, p. 104376.</w:t>
      </w:r>
    </w:p>
    <w:p w14:paraId="2FF8FACF" w14:textId="28913C56"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27</w:t>
      </w:r>
      <w:r w:rsidR="00F435E6">
        <w:rPr>
          <w:rFonts w:ascii="Times New Roman" w:hAnsi="Times New Roman" w:cs="Times New Roman"/>
          <w:noProof/>
        </w:rPr>
        <w:t>.</w:t>
      </w:r>
      <w:r w:rsidRPr="00F435E6">
        <w:rPr>
          <w:rFonts w:ascii="Times New Roman" w:hAnsi="Times New Roman" w:cs="Times New Roman"/>
          <w:noProof/>
        </w:rPr>
        <w:t xml:space="preserve"> Chen, L.-C., G. Papandreou, F. Schroff, and H. Adam. Rethinking atrous convolution for semantic image segmentation. </w:t>
      </w:r>
      <w:r w:rsidRPr="00F435E6">
        <w:rPr>
          <w:rFonts w:ascii="Times New Roman" w:hAnsi="Times New Roman" w:cs="Times New Roman"/>
          <w:i/>
          <w:noProof/>
        </w:rPr>
        <w:t>arXiv preprint arXiv:1706.05587</w:t>
      </w:r>
      <w:r w:rsidRPr="00F435E6">
        <w:rPr>
          <w:rFonts w:ascii="Times New Roman" w:hAnsi="Times New Roman" w:cs="Times New Roman"/>
          <w:noProof/>
        </w:rPr>
        <w:t>, 2017.</w:t>
      </w:r>
    </w:p>
    <w:p w14:paraId="7B79310E" w14:textId="60BD4578" w:rsidR="0044361C" w:rsidRPr="00F435E6" w:rsidRDefault="0044361C" w:rsidP="0044361C">
      <w:pPr>
        <w:pStyle w:val="EndNoteBibliography"/>
        <w:spacing w:after="0"/>
        <w:rPr>
          <w:rFonts w:ascii="Times New Roman" w:hAnsi="Times New Roman" w:cs="Times New Roman"/>
          <w:noProof/>
        </w:rPr>
      </w:pPr>
      <w:r w:rsidRPr="00F435E6">
        <w:rPr>
          <w:rFonts w:ascii="Times New Roman" w:hAnsi="Times New Roman" w:cs="Times New Roman"/>
          <w:noProof/>
        </w:rPr>
        <w:t>28</w:t>
      </w:r>
      <w:r w:rsidR="00F435E6">
        <w:rPr>
          <w:rFonts w:ascii="Times New Roman" w:hAnsi="Times New Roman" w:cs="Times New Roman"/>
          <w:noProof/>
        </w:rPr>
        <w:t>.</w:t>
      </w:r>
      <w:r w:rsidRPr="00F435E6">
        <w:rPr>
          <w:rFonts w:ascii="Times New Roman" w:hAnsi="Times New Roman" w:cs="Times New Roman"/>
          <w:noProof/>
        </w:rPr>
        <w:t xml:space="preserve"> Long, J., E. Shelhamer, and T. Darrell. Fully convolutional networks for semantic segmentation.In </w:t>
      </w:r>
      <w:r w:rsidRPr="00F435E6">
        <w:rPr>
          <w:rFonts w:ascii="Times New Roman" w:hAnsi="Times New Roman" w:cs="Times New Roman"/>
          <w:i/>
          <w:noProof/>
        </w:rPr>
        <w:t>Proceedings of the IEEE conference on computer vision and pattern recognition</w:t>
      </w:r>
      <w:r w:rsidRPr="00F435E6">
        <w:rPr>
          <w:rFonts w:ascii="Times New Roman" w:hAnsi="Times New Roman" w:cs="Times New Roman"/>
          <w:noProof/>
        </w:rPr>
        <w:t>, 2015. pp. 3431-3440.</w:t>
      </w:r>
    </w:p>
    <w:p w14:paraId="6F55295C" w14:textId="0EDA068B" w:rsidR="0044361C" w:rsidRPr="00F435E6" w:rsidRDefault="0044361C" w:rsidP="0044361C">
      <w:pPr>
        <w:pStyle w:val="EndNoteBibliography"/>
        <w:rPr>
          <w:rFonts w:ascii="Times New Roman" w:hAnsi="Times New Roman" w:cs="Times New Roman"/>
          <w:noProof/>
        </w:rPr>
      </w:pPr>
      <w:r w:rsidRPr="00F435E6">
        <w:rPr>
          <w:rFonts w:ascii="Times New Roman" w:hAnsi="Times New Roman" w:cs="Times New Roman"/>
          <w:noProof/>
        </w:rPr>
        <w:t>29</w:t>
      </w:r>
      <w:r w:rsidR="00F435E6">
        <w:rPr>
          <w:rFonts w:ascii="Times New Roman" w:hAnsi="Times New Roman" w:cs="Times New Roman"/>
          <w:noProof/>
        </w:rPr>
        <w:t>.</w:t>
      </w:r>
      <w:r w:rsidRPr="00F435E6">
        <w:rPr>
          <w:rFonts w:ascii="Times New Roman" w:hAnsi="Times New Roman" w:cs="Times New Roman"/>
          <w:noProof/>
        </w:rPr>
        <w:t xml:space="preserve"> Howard, A., M. Sandler, G. Chu, L.-C. Chen, B. Chen, M. Tan, W. Wang, Y. Zhu, R. Pang, and V. Vasudevan. Searching for mobilenetv3.In </w:t>
      </w:r>
      <w:r w:rsidRPr="00F435E6">
        <w:rPr>
          <w:rFonts w:ascii="Times New Roman" w:hAnsi="Times New Roman" w:cs="Times New Roman"/>
          <w:i/>
          <w:noProof/>
        </w:rPr>
        <w:t>Proceedings of the IEEE/CVF international conference on computer vision</w:t>
      </w:r>
      <w:r w:rsidRPr="00F435E6">
        <w:rPr>
          <w:rFonts w:ascii="Times New Roman" w:hAnsi="Times New Roman" w:cs="Times New Roman"/>
          <w:noProof/>
        </w:rPr>
        <w:t>, 2019. pp. 1314-1324.</w:t>
      </w:r>
    </w:p>
    <w:p w14:paraId="345CE659" w14:textId="2902E698" w:rsidR="004148A6" w:rsidRPr="00F435E6" w:rsidRDefault="006A7BA8" w:rsidP="00DE7BE7">
      <w:pPr>
        <w:spacing w:after="0" w:line="240" w:lineRule="auto"/>
        <w:rPr>
          <w:rFonts w:ascii="Times New Roman" w:eastAsia="Calibri" w:hAnsi="Times New Roman" w:cs="Times New Roman"/>
          <w:color w:val="000000"/>
          <w:kern w:val="1"/>
        </w:rPr>
      </w:pPr>
      <w:r w:rsidRPr="00F435E6">
        <w:rPr>
          <w:rFonts w:ascii="Times New Roman" w:eastAsia="Calibri" w:hAnsi="Times New Roman" w:cs="Times New Roman"/>
          <w:color w:val="000000"/>
          <w:kern w:val="1"/>
        </w:rPr>
        <w:fldChar w:fldCharType="end"/>
      </w:r>
    </w:p>
    <w:sectPr w:rsidR="004148A6" w:rsidRPr="00F435E6" w:rsidSect="009D6BDB">
      <w:pgSz w:w="12240" w:h="15840"/>
      <w:pgMar w:top="1440" w:right="1440" w:bottom="1440" w:left="1440" w:header="72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331">
      <wne:acd wne:acdName="acd4"/>
    </wne:keymap>
    <wne:keymap wne:kcmPrimary="0332">
      <wne:acd wne:acdName="acd5"/>
    </wne:keymap>
    <wne:keymap wne:kcmPrimary="0333">
      <wne:acd wne:acdName="acd6"/>
    </wne:keymap>
    <wne:keymap wne:kcmPrimary="0334">
      <wne:acd wne:acdName="acd7"/>
    </wne:keymap>
    <wne:keymap wne:kcmPrimary="0335">
      <wne:acd wne:acdName="acd8"/>
    </wne:keymap>
    <wne:keymap wne:kcmPrimary="0336">
      <wne:acd wne:acdName="acd9"/>
    </wne:keymap>
    <wne:keymap wne:kcmPrimary="0342">
      <wne:acd wne:acdName="acd0"/>
    </wne:keymap>
    <wne:keymap wne:kcmPrimary="0343">
      <wne:acd wne:acdName="acd13"/>
    </wne:keymap>
    <wne:keymap wne:kcmPrimary="0344">
      <wne:acd wne:acdName="acd3"/>
    </wne:keymap>
    <wne:keymap wne:kcmPrimary="034C">
      <wne:acd wne:acdName="acd10"/>
    </wne:keymap>
    <wne:keymap wne:kcmPrimary="0354">
      <wne:acd wne:acdName="acd11"/>
    </wne:keymap>
    <wne:keymap wne:kcmPrimary="0443">
      <wne:acd wne:acdName="acd2"/>
    </wne:keymap>
    <wne:keymap wne:kcmPrimary="0553">
      <wne:acd wne:acdName="acd14"/>
    </wne:keymap>
    <wne:keymap wne:kcmPrimary="0642">
      <wne:acd wne:acdName="acd1"/>
    </wne:keymap>
    <wne:keymap wne:kcmPrimary="0644">
      <wne:acd wne:acdName="acd12"/>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Manifest>
  </wne:toolbars>
  <wne:acds>
    <wne:acd wne:argValue="AQAAAEIA" wne:acdName="acd0" wne:fciIndexBasedOn="0065"/>
    <wne:acd wne:argValue="AgBCAHUAbABsAGUAdAA=" wne:acdName="acd1" wne:fciIndexBasedOn="0065"/>
    <wne:acd wne:argValue="AgBDAFMAQQA=" wne:acdName="acd2" wne:fciIndexBasedOn="0065"/>
    <wne:acd wne:argValue="AgBEAGkAdgBpAGQAZQByAA==" wne:acdName="acd3" wne:fciIndexBasedOn="0065"/>
    <wne:acd wne:argValue="AQAAAAEA" wne:acdName="acd4" wne:fciIndexBasedOn="0065"/>
    <wne:acd wne:argValue="AQAAAAIA" wne:acdName="acd5" wne:fciIndexBasedOn="0065"/>
    <wne:acd wne:argValue="AQAAAAMA" wne:acdName="acd6" wne:fciIndexBasedOn="0065"/>
    <wne:acd wne:argValue="AQAAAAQA" wne:acdName="acd7" wne:fciIndexBasedOn="0065"/>
    <wne:acd wne:argValue="AQAAAAUA" wne:acdName="acd8" wne:fciIndexBasedOn="0065"/>
    <wne:acd wne:argValue="AQAAAAYA" wne:acdName="acd9" wne:fciIndexBasedOn="0065"/>
    <wne:acd wne:argValue="AgBOAHUAbQBiAGUAcgA=" wne:acdName="acd10" wne:fciIndexBasedOn="0065"/>
    <wne:acd wne:argValue="AgBUAGEAYgBsAGUAIABCAG8AZAB5AA==" wne:acdName="acd11" wne:fciIndexBasedOn="0065"/>
    <wne:acd wne:argValue="AgBUAGkAYwBrAA==" wne:acdName="acd12" wne:fciIndexBasedOn="0065"/>
    <wne:acd wne:argValue="QwBIADIATQCgAEgASQBMAEwA" wne:acdName="acd13" wne:fciIndexBasedOn="0211"/>
    <wne:acd wne:argValue="cwBsAGEAcwBoACAAYgByAGUAYQBrAGkAbgBnAA==" wne:acdName="acd14" wne:fciIndexBasedOn="0211"/>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7A0FF" w14:textId="77777777" w:rsidR="00F9539E" w:rsidRDefault="00F9539E" w:rsidP="00D913C8">
      <w:pPr>
        <w:spacing w:after="0" w:line="240" w:lineRule="auto"/>
      </w:pPr>
      <w:r>
        <w:separator/>
      </w:r>
    </w:p>
  </w:endnote>
  <w:endnote w:type="continuationSeparator" w:id="0">
    <w:p w14:paraId="65FCDEFF" w14:textId="77777777" w:rsidR="00F9539E" w:rsidRDefault="00F9539E" w:rsidP="00D91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WNYHL+Times-New-Roman,Bold">
    <w:altName w:val="Times New Roman"/>
    <w:panose1 w:val="020B0604020202020204"/>
    <w:charset w:val="00"/>
    <w:family w:val="roman"/>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8774523"/>
      <w:docPartObj>
        <w:docPartGallery w:val="Page Numbers (Bottom of Page)"/>
        <w:docPartUnique/>
      </w:docPartObj>
    </w:sdtPr>
    <w:sdtEndPr>
      <w:rPr>
        <w:noProof/>
      </w:rPr>
    </w:sdtEndPr>
    <w:sdtContent>
      <w:p w14:paraId="7F5EF877" w14:textId="3143B1A5" w:rsidR="00D264A0" w:rsidRDefault="00D264A0">
        <w:pPr>
          <w:pStyle w:val="Footer"/>
          <w:jc w:val="center"/>
        </w:pPr>
        <w:r>
          <w:fldChar w:fldCharType="begin"/>
        </w:r>
        <w:r>
          <w:instrText xml:space="preserve"> PAGE   \* MERGEFORMAT </w:instrText>
        </w:r>
        <w:r>
          <w:fldChar w:fldCharType="separate"/>
        </w:r>
        <w:r w:rsidR="00DE7BE7">
          <w:rPr>
            <w:noProof/>
          </w:rPr>
          <w:t>7</w:t>
        </w:r>
        <w:r>
          <w:rPr>
            <w:noProof/>
          </w:rPr>
          <w:fldChar w:fldCharType="end"/>
        </w:r>
      </w:p>
    </w:sdtContent>
  </w:sdt>
  <w:p w14:paraId="1B999E96" w14:textId="77777777" w:rsidR="00D264A0" w:rsidRDefault="00D26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B6B7B" w14:textId="77777777" w:rsidR="00F9539E" w:rsidRDefault="00F9539E" w:rsidP="00D913C8">
      <w:pPr>
        <w:spacing w:after="0" w:line="240" w:lineRule="auto"/>
      </w:pPr>
      <w:r>
        <w:separator/>
      </w:r>
    </w:p>
  </w:footnote>
  <w:footnote w:type="continuationSeparator" w:id="0">
    <w:p w14:paraId="7DE1C490" w14:textId="77777777" w:rsidR="00F9539E" w:rsidRDefault="00F9539E" w:rsidP="00D913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32FB2" w14:textId="215EAB6C" w:rsidR="00B75C53" w:rsidRPr="008F6E35" w:rsidRDefault="002C0829">
    <w:pPr>
      <w:pStyle w:val="Header"/>
      <w:rPr>
        <w:rFonts w:ascii="Times New Roman" w:hAnsi="Times New Roman" w:cs="Times New Roman"/>
        <w:i/>
        <w:sz w:val="24"/>
      </w:rPr>
    </w:pPr>
    <w:proofErr w:type="spellStart"/>
    <w:r>
      <w:rPr>
        <w:rFonts w:ascii="Times New Roman" w:hAnsi="Times New Roman" w:cs="Times New Roman"/>
        <w:i/>
        <w:sz w:val="24"/>
      </w:rPr>
      <w:t>Tianjie</w:t>
    </w:r>
    <w:proofErr w:type="spellEnd"/>
    <w:r>
      <w:rPr>
        <w:rFonts w:ascii="Times New Roman" w:hAnsi="Times New Roman" w:cs="Times New Roman"/>
        <w:i/>
        <w:sz w:val="24"/>
      </w:rPr>
      <w:t xml:space="preserve"> Zhang</w:t>
    </w:r>
    <w:r w:rsidR="00B75C53">
      <w:rPr>
        <w:rFonts w:ascii="Times New Roman" w:hAnsi="Times New Roman" w:cs="Times New Roman"/>
        <w:i/>
        <w:sz w:val="24"/>
      </w:rPr>
      <w:t xml:space="preserve">, </w:t>
    </w:r>
    <w:proofErr w:type="spellStart"/>
    <w:r>
      <w:rPr>
        <w:rFonts w:ascii="Times New Roman" w:hAnsi="Times New Roman" w:cs="Times New Roman"/>
        <w:i/>
        <w:sz w:val="24"/>
      </w:rPr>
      <w:t>Donglei</w:t>
    </w:r>
    <w:proofErr w:type="spellEnd"/>
    <w:r>
      <w:rPr>
        <w:rFonts w:ascii="Times New Roman" w:hAnsi="Times New Roman" w:cs="Times New Roman"/>
        <w:i/>
        <w:sz w:val="24"/>
      </w:rPr>
      <w:t xml:space="preserve"> Wang</w:t>
    </w:r>
    <w:r w:rsidR="00B75C53">
      <w:rPr>
        <w:rFonts w:ascii="Times New Roman" w:hAnsi="Times New Roman" w:cs="Times New Roman"/>
        <w:i/>
        <w:sz w:val="24"/>
      </w:rPr>
      <w:t xml:space="preserve">, and </w:t>
    </w:r>
    <w:r>
      <w:rPr>
        <w:rFonts w:ascii="Times New Roman" w:hAnsi="Times New Roman" w:cs="Times New Roman"/>
        <w:i/>
        <w:sz w:val="24"/>
      </w:rPr>
      <w:t>Yang Lu</w:t>
    </w:r>
    <w:r w:rsidR="00B75C53">
      <w:rPr>
        <w:rFonts w:ascii="Times New Roman" w:hAnsi="Times New Roman" w:cs="Times New Roman"/>
        <w:i/>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5960EC"/>
    <w:multiLevelType w:val="hybridMultilevel"/>
    <w:tmpl w:val="EBD29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877054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hideSpellingError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EwMLM0NzQ3MDAxNTZR0lEKTi0uzszPAykwNqgFAD2C4aEtAAAA"/>
    <w:docVar w:name="EN.InstantFormat" w:val="&lt;ENInstantFormat&gt;&lt;Enabled&gt;1&lt;/Enabled&gt;&lt;ScanUnformatted&gt;1&lt;/ScanUnformatted&gt;&lt;ScanChanges&gt;1&lt;/ScanChanges&gt;&lt;Suspended&gt;0&lt;/Suspended&gt;&lt;/ENInstantFormat&gt;"/>
    <w:docVar w:name="EN.Layout" w:val="&lt;ENLayout&gt;&lt;Style&gt;Transport Research Reco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75&lt;/item&gt;&lt;item&gt;1176&lt;/item&gt;&lt;item&gt;1177&lt;/item&gt;&lt;item&gt;1178&lt;/item&gt;&lt;item&gt;1179&lt;/item&gt;&lt;item&gt;1180&lt;/item&gt;&lt;item&gt;1181&lt;/item&gt;&lt;item&gt;1182&lt;/item&gt;&lt;item&gt;1183&lt;/item&gt;&lt;item&gt;1184&lt;/item&gt;&lt;item&gt;1185&lt;/item&gt;&lt;item&gt;1186&lt;/item&gt;&lt;item&gt;1187&lt;/item&gt;&lt;item&gt;1188&lt;/item&gt;&lt;item&gt;1189&lt;/item&gt;&lt;item&gt;1190&lt;/item&gt;&lt;item&gt;1191&lt;/item&gt;&lt;item&gt;1192&lt;/item&gt;&lt;item&gt;1193&lt;/item&gt;&lt;item&gt;1194&lt;/item&gt;&lt;item&gt;1195&lt;/item&gt;&lt;item&gt;1196&lt;/item&gt;&lt;item&gt;1197&lt;/item&gt;&lt;item&gt;1198&lt;/item&gt;&lt;item&gt;1199&lt;/item&gt;&lt;item&gt;1200&lt;/item&gt;&lt;item&gt;1201&lt;/item&gt;&lt;item&gt;1202&lt;/item&gt;&lt;item&gt;1203&lt;/item&gt;&lt;item&gt;1204&lt;/item&gt;&lt;item&gt;1205&lt;/item&gt;&lt;/record-ids&gt;&lt;/item&gt;&lt;/Libraries&gt;"/>
  </w:docVars>
  <w:rsids>
    <w:rsidRoot w:val="00EA10CC"/>
    <w:rsid w:val="00000307"/>
    <w:rsid w:val="000019C3"/>
    <w:rsid w:val="00002A4D"/>
    <w:rsid w:val="0000683B"/>
    <w:rsid w:val="000125DC"/>
    <w:rsid w:val="000161A6"/>
    <w:rsid w:val="00017C4C"/>
    <w:rsid w:val="00017E8F"/>
    <w:rsid w:val="000226F3"/>
    <w:rsid w:val="00025214"/>
    <w:rsid w:val="00026A66"/>
    <w:rsid w:val="000312D4"/>
    <w:rsid w:val="000356DD"/>
    <w:rsid w:val="00035C82"/>
    <w:rsid w:val="00036871"/>
    <w:rsid w:val="000376C0"/>
    <w:rsid w:val="0004075F"/>
    <w:rsid w:val="00041722"/>
    <w:rsid w:val="000418B9"/>
    <w:rsid w:val="00044324"/>
    <w:rsid w:val="000449B4"/>
    <w:rsid w:val="00045821"/>
    <w:rsid w:val="000519E9"/>
    <w:rsid w:val="00055C60"/>
    <w:rsid w:val="00055E6C"/>
    <w:rsid w:val="0005706D"/>
    <w:rsid w:val="00057652"/>
    <w:rsid w:val="00062A09"/>
    <w:rsid w:val="0006347C"/>
    <w:rsid w:val="0006531D"/>
    <w:rsid w:val="000660FA"/>
    <w:rsid w:val="0006773E"/>
    <w:rsid w:val="00067BB0"/>
    <w:rsid w:val="000712BF"/>
    <w:rsid w:val="00071FEE"/>
    <w:rsid w:val="00074437"/>
    <w:rsid w:val="00074820"/>
    <w:rsid w:val="000759AE"/>
    <w:rsid w:val="00075F79"/>
    <w:rsid w:val="00076C47"/>
    <w:rsid w:val="00077AF8"/>
    <w:rsid w:val="00077D54"/>
    <w:rsid w:val="00080715"/>
    <w:rsid w:val="00080F98"/>
    <w:rsid w:val="0008109D"/>
    <w:rsid w:val="00081798"/>
    <w:rsid w:val="00084330"/>
    <w:rsid w:val="000845DE"/>
    <w:rsid w:val="0008479B"/>
    <w:rsid w:val="00085489"/>
    <w:rsid w:val="00085D20"/>
    <w:rsid w:val="0008743C"/>
    <w:rsid w:val="000906E8"/>
    <w:rsid w:val="0009295D"/>
    <w:rsid w:val="000936E8"/>
    <w:rsid w:val="000936FF"/>
    <w:rsid w:val="000937BB"/>
    <w:rsid w:val="00094FE0"/>
    <w:rsid w:val="000967A5"/>
    <w:rsid w:val="000A5901"/>
    <w:rsid w:val="000A5F9C"/>
    <w:rsid w:val="000A761B"/>
    <w:rsid w:val="000A79E7"/>
    <w:rsid w:val="000B23F5"/>
    <w:rsid w:val="000B33AD"/>
    <w:rsid w:val="000B4182"/>
    <w:rsid w:val="000B5701"/>
    <w:rsid w:val="000C12ED"/>
    <w:rsid w:val="000C1529"/>
    <w:rsid w:val="000C43DE"/>
    <w:rsid w:val="000C5DA1"/>
    <w:rsid w:val="000D0542"/>
    <w:rsid w:val="000D1A81"/>
    <w:rsid w:val="000D243C"/>
    <w:rsid w:val="000D32AB"/>
    <w:rsid w:val="000D43F0"/>
    <w:rsid w:val="000E08B3"/>
    <w:rsid w:val="000E2E43"/>
    <w:rsid w:val="000E36E0"/>
    <w:rsid w:val="000E38FD"/>
    <w:rsid w:val="000E4331"/>
    <w:rsid w:val="000E5B1F"/>
    <w:rsid w:val="000F0784"/>
    <w:rsid w:val="000F218C"/>
    <w:rsid w:val="000F35B0"/>
    <w:rsid w:val="000F4203"/>
    <w:rsid w:val="000F5B97"/>
    <w:rsid w:val="000F5D9A"/>
    <w:rsid w:val="000F693E"/>
    <w:rsid w:val="000F720E"/>
    <w:rsid w:val="000F72A3"/>
    <w:rsid w:val="000F772E"/>
    <w:rsid w:val="0010021E"/>
    <w:rsid w:val="00100E90"/>
    <w:rsid w:val="00102FC2"/>
    <w:rsid w:val="00103CFA"/>
    <w:rsid w:val="00103FE5"/>
    <w:rsid w:val="00106323"/>
    <w:rsid w:val="00106364"/>
    <w:rsid w:val="00107CBE"/>
    <w:rsid w:val="001114CF"/>
    <w:rsid w:val="0011162E"/>
    <w:rsid w:val="00112F2F"/>
    <w:rsid w:val="00113F57"/>
    <w:rsid w:val="001158AD"/>
    <w:rsid w:val="00120C02"/>
    <w:rsid w:val="0012168B"/>
    <w:rsid w:val="00121780"/>
    <w:rsid w:val="0012263B"/>
    <w:rsid w:val="001228C8"/>
    <w:rsid w:val="00122F10"/>
    <w:rsid w:val="00123BB9"/>
    <w:rsid w:val="0013095F"/>
    <w:rsid w:val="00131574"/>
    <w:rsid w:val="0013375E"/>
    <w:rsid w:val="001352B7"/>
    <w:rsid w:val="00135633"/>
    <w:rsid w:val="00136B26"/>
    <w:rsid w:val="00137832"/>
    <w:rsid w:val="00137E6C"/>
    <w:rsid w:val="001405BC"/>
    <w:rsid w:val="00140A9A"/>
    <w:rsid w:val="00140EA2"/>
    <w:rsid w:val="00142BEA"/>
    <w:rsid w:val="001442F8"/>
    <w:rsid w:val="00147BBC"/>
    <w:rsid w:val="00151205"/>
    <w:rsid w:val="001539F6"/>
    <w:rsid w:val="00154330"/>
    <w:rsid w:val="001555ED"/>
    <w:rsid w:val="00156522"/>
    <w:rsid w:val="00156A08"/>
    <w:rsid w:val="00157315"/>
    <w:rsid w:val="00162C50"/>
    <w:rsid w:val="00163C35"/>
    <w:rsid w:val="00163F51"/>
    <w:rsid w:val="00164FD6"/>
    <w:rsid w:val="00167E1A"/>
    <w:rsid w:val="001715FF"/>
    <w:rsid w:val="0017184D"/>
    <w:rsid w:val="00172A15"/>
    <w:rsid w:val="00172B8D"/>
    <w:rsid w:val="00174BC1"/>
    <w:rsid w:val="00176143"/>
    <w:rsid w:val="00176B94"/>
    <w:rsid w:val="00176E20"/>
    <w:rsid w:val="00177F5A"/>
    <w:rsid w:val="00181DF8"/>
    <w:rsid w:val="00184020"/>
    <w:rsid w:val="0018651B"/>
    <w:rsid w:val="001873D4"/>
    <w:rsid w:val="001917DD"/>
    <w:rsid w:val="00192D2C"/>
    <w:rsid w:val="00194085"/>
    <w:rsid w:val="00194191"/>
    <w:rsid w:val="00194693"/>
    <w:rsid w:val="001A044E"/>
    <w:rsid w:val="001A08FA"/>
    <w:rsid w:val="001A1276"/>
    <w:rsid w:val="001A1ED9"/>
    <w:rsid w:val="001A51FB"/>
    <w:rsid w:val="001A6D1C"/>
    <w:rsid w:val="001A76DD"/>
    <w:rsid w:val="001B010A"/>
    <w:rsid w:val="001B0EDB"/>
    <w:rsid w:val="001B1D4A"/>
    <w:rsid w:val="001B27E7"/>
    <w:rsid w:val="001B6127"/>
    <w:rsid w:val="001C1CA9"/>
    <w:rsid w:val="001C50F8"/>
    <w:rsid w:val="001C54C3"/>
    <w:rsid w:val="001C7D5B"/>
    <w:rsid w:val="001D2D58"/>
    <w:rsid w:val="001D2F9D"/>
    <w:rsid w:val="001D43C3"/>
    <w:rsid w:val="001D5A0D"/>
    <w:rsid w:val="001D7BFA"/>
    <w:rsid w:val="001E15AC"/>
    <w:rsid w:val="001E191E"/>
    <w:rsid w:val="001E49D9"/>
    <w:rsid w:val="001E72BC"/>
    <w:rsid w:val="001E7A47"/>
    <w:rsid w:val="001F08B3"/>
    <w:rsid w:val="001F0BEA"/>
    <w:rsid w:val="001F0DD1"/>
    <w:rsid w:val="001F1F85"/>
    <w:rsid w:val="001F22AC"/>
    <w:rsid w:val="001F3264"/>
    <w:rsid w:val="001F32CB"/>
    <w:rsid w:val="001F4731"/>
    <w:rsid w:val="001F7F26"/>
    <w:rsid w:val="00200634"/>
    <w:rsid w:val="00202764"/>
    <w:rsid w:val="00204020"/>
    <w:rsid w:val="002041BE"/>
    <w:rsid w:val="00205D8B"/>
    <w:rsid w:val="00206D6F"/>
    <w:rsid w:val="00210CBB"/>
    <w:rsid w:val="0021202D"/>
    <w:rsid w:val="0021277A"/>
    <w:rsid w:val="00213C92"/>
    <w:rsid w:val="00220D28"/>
    <w:rsid w:val="00221951"/>
    <w:rsid w:val="00221C90"/>
    <w:rsid w:val="00222BF1"/>
    <w:rsid w:val="002232B6"/>
    <w:rsid w:val="002234E2"/>
    <w:rsid w:val="00223FFF"/>
    <w:rsid w:val="00226E48"/>
    <w:rsid w:val="00227BB3"/>
    <w:rsid w:val="0023363C"/>
    <w:rsid w:val="0023402D"/>
    <w:rsid w:val="00234354"/>
    <w:rsid w:val="00236673"/>
    <w:rsid w:val="002419C8"/>
    <w:rsid w:val="002464B3"/>
    <w:rsid w:val="00246890"/>
    <w:rsid w:val="002506AE"/>
    <w:rsid w:val="00250F5C"/>
    <w:rsid w:val="00254C6B"/>
    <w:rsid w:val="00261B70"/>
    <w:rsid w:val="002649CB"/>
    <w:rsid w:val="00266675"/>
    <w:rsid w:val="0026686E"/>
    <w:rsid w:val="0027115E"/>
    <w:rsid w:val="00271218"/>
    <w:rsid w:val="002718D3"/>
    <w:rsid w:val="00272353"/>
    <w:rsid w:val="002729F2"/>
    <w:rsid w:val="00275499"/>
    <w:rsid w:val="002778F0"/>
    <w:rsid w:val="00277C90"/>
    <w:rsid w:val="00281AD6"/>
    <w:rsid w:val="00282D58"/>
    <w:rsid w:val="0028317E"/>
    <w:rsid w:val="0029041A"/>
    <w:rsid w:val="0029073A"/>
    <w:rsid w:val="00291D34"/>
    <w:rsid w:val="00293D75"/>
    <w:rsid w:val="0029533E"/>
    <w:rsid w:val="00295A46"/>
    <w:rsid w:val="00296959"/>
    <w:rsid w:val="002A0824"/>
    <w:rsid w:val="002A0CD9"/>
    <w:rsid w:val="002A1DC8"/>
    <w:rsid w:val="002A493E"/>
    <w:rsid w:val="002A6645"/>
    <w:rsid w:val="002B06C0"/>
    <w:rsid w:val="002B20AA"/>
    <w:rsid w:val="002B2C04"/>
    <w:rsid w:val="002B5AB4"/>
    <w:rsid w:val="002B67B7"/>
    <w:rsid w:val="002B6838"/>
    <w:rsid w:val="002B7C99"/>
    <w:rsid w:val="002C00AB"/>
    <w:rsid w:val="002C0829"/>
    <w:rsid w:val="002C15B4"/>
    <w:rsid w:val="002C1652"/>
    <w:rsid w:val="002C25EB"/>
    <w:rsid w:val="002C2AAF"/>
    <w:rsid w:val="002C3085"/>
    <w:rsid w:val="002C34F1"/>
    <w:rsid w:val="002C35BB"/>
    <w:rsid w:val="002D2ED6"/>
    <w:rsid w:val="002D33FD"/>
    <w:rsid w:val="002D5B7F"/>
    <w:rsid w:val="002D6E67"/>
    <w:rsid w:val="002E4136"/>
    <w:rsid w:val="002E5622"/>
    <w:rsid w:val="002E5B28"/>
    <w:rsid w:val="002E6209"/>
    <w:rsid w:val="002F00A2"/>
    <w:rsid w:val="002F1802"/>
    <w:rsid w:val="002F4578"/>
    <w:rsid w:val="002F45A0"/>
    <w:rsid w:val="002F61D5"/>
    <w:rsid w:val="003011D6"/>
    <w:rsid w:val="003026B9"/>
    <w:rsid w:val="0030285C"/>
    <w:rsid w:val="00306E5A"/>
    <w:rsid w:val="00307495"/>
    <w:rsid w:val="00310705"/>
    <w:rsid w:val="00311051"/>
    <w:rsid w:val="003114D2"/>
    <w:rsid w:val="00313B1B"/>
    <w:rsid w:val="00315CB6"/>
    <w:rsid w:val="0031633B"/>
    <w:rsid w:val="00316379"/>
    <w:rsid w:val="0031648B"/>
    <w:rsid w:val="0032139C"/>
    <w:rsid w:val="00321A85"/>
    <w:rsid w:val="003225C5"/>
    <w:rsid w:val="003235C5"/>
    <w:rsid w:val="00324EB8"/>
    <w:rsid w:val="003268A5"/>
    <w:rsid w:val="00326E18"/>
    <w:rsid w:val="003302F4"/>
    <w:rsid w:val="00331234"/>
    <w:rsid w:val="00332362"/>
    <w:rsid w:val="00333698"/>
    <w:rsid w:val="00334ACF"/>
    <w:rsid w:val="00336683"/>
    <w:rsid w:val="00340CA3"/>
    <w:rsid w:val="003421BD"/>
    <w:rsid w:val="00342933"/>
    <w:rsid w:val="00342BA5"/>
    <w:rsid w:val="00344DDC"/>
    <w:rsid w:val="0034599C"/>
    <w:rsid w:val="00345A6D"/>
    <w:rsid w:val="0034603A"/>
    <w:rsid w:val="00351233"/>
    <w:rsid w:val="00353E69"/>
    <w:rsid w:val="00354866"/>
    <w:rsid w:val="00355DB7"/>
    <w:rsid w:val="003567B2"/>
    <w:rsid w:val="00360A08"/>
    <w:rsid w:val="003643DE"/>
    <w:rsid w:val="003663C2"/>
    <w:rsid w:val="0036650E"/>
    <w:rsid w:val="00366814"/>
    <w:rsid w:val="0037029D"/>
    <w:rsid w:val="00372DC6"/>
    <w:rsid w:val="00373FAE"/>
    <w:rsid w:val="0037472D"/>
    <w:rsid w:val="0037481C"/>
    <w:rsid w:val="00377543"/>
    <w:rsid w:val="00380FD5"/>
    <w:rsid w:val="00381B70"/>
    <w:rsid w:val="00381EA6"/>
    <w:rsid w:val="00381F9D"/>
    <w:rsid w:val="00383763"/>
    <w:rsid w:val="003849CE"/>
    <w:rsid w:val="00385AB1"/>
    <w:rsid w:val="00386400"/>
    <w:rsid w:val="0039170B"/>
    <w:rsid w:val="00395473"/>
    <w:rsid w:val="00396C5A"/>
    <w:rsid w:val="003A0155"/>
    <w:rsid w:val="003A27F7"/>
    <w:rsid w:val="003A303E"/>
    <w:rsid w:val="003A398E"/>
    <w:rsid w:val="003A45E2"/>
    <w:rsid w:val="003A552C"/>
    <w:rsid w:val="003A7A9C"/>
    <w:rsid w:val="003B329D"/>
    <w:rsid w:val="003B6B38"/>
    <w:rsid w:val="003B6E20"/>
    <w:rsid w:val="003C07F3"/>
    <w:rsid w:val="003C1172"/>
    <w:rsid w:val="003C2554"/>
    <w:rsid w:val="003C3D3C"/>
    <w:rsid w:val="003C430D"/>
    <w:rsid w:val="003C5A2E"/>
    <w:rsid w:val="003C6019"/>
    <w:rsid w:val="003C61D5"/>
    <w:rsid w:val="003D0C73"/>
    <w:rsid w:val="003D2CE9"/>
    <w:rsid w:val="003D3E25"/>
    <w:rsid w:val="003D506A"/>
    <w:rsid w:val="003D63AD"/>
    <w:rsid w:val="003D6965"/>
    <w:rsid w:val="003E1542"/>
    <w:rsid w:val="003E1CFC"/>
    <w:rsid w:val="003E2854"/>
    <w:rsid w:val="003E32ED"/>
    <w:rsid w:val="003E74B6"/>
    <w:rsid w:val="003F140F"/>
    <w:rsid w:val="003F1B1A"/>
    <w:rsid w:val="003F2425"/>
    <w:rsid w:val="003F3E22"/>
    <w:rsid w:val="003F6D6B"/>
    <w:rsid w:val="003F7D46"/>
    <w:rsid w:val="00400F56"/>
    <w:rsid w:val="0040122F"/>
    <w:rsid w:val="00402425"/>
    <w:rsid w:val="00403CD9"/>
    <w:rsid w:val="004046D8"/>
    <w:rsid w:val="004148A6"/>
    <w:rsid w:val="00416271"/>
    <w:rsid w:val="00416CC7"/>
    <w:rsid w:val="0041751C"/>
    <w:rsid w:val="00417E60"/>
    <w:rsid w:val="00420318"/>
    <w:rsid w:val="004228B1"/>
    <w:rsid w:val="00422D39"/>
    <w:rsid w:val="004241CB"/>
    <w:rsid w:val="00425D14"/>
    <w:rsid w:val="0042644B"/>
    <w:rsid w:val="00426BD7"/>
    <w:rsid w:val="00430362"/>
    <w:rsid w:val="00433F4E"/>
    <w:rsid w:val="00435129"/>
    <w:rsid w:val="004379CC"/>
    <w:rsid w:val="00437ABC"/>
    <w:rsid w:val="00440AFC"/>
    <w:rsid w:val="0044361C"/>
    <w:rsid w:val="00444977"/>
    <w:rsid w:val="00444ADE"/>
    <w:rsid w:val="00444CBA"/>
    <w:rsid w:val="00446B6C"/>
    <w:rsid w:val="004523AA"/>
    <w:rsid w:val="00454D4D"/>
    <w:rsid w:val="00455803"/>
    <w:rsid w:val="004568FC"/>
    <w:rsid w:val="00464129"/>
    <w:rsid w:val="004660A2"/>
    <w:rsid w:val="00466277"/>
    <w:rsid w:val="004668DF"/>
    <w:rsid w:val="00473082"/>
    <w:rsid w:val="00473224"/>
    <w:rsid w:val="00475B43"/>
    <w:rsid w:val="00475E1C"/>
    <w:rsid w:val="00475F99"/>
    <w:rsid w:val="00476242"/>
    <w:rsid w:val="00481EF3"/>
    <w:rsid w:val="00484E09"/>
    <w:rsid w:val="00487390"/>
    <w:rsid w:val="0049004C"/>
    <w:rsid w:val="0049172A"/>
    <w:rsid w:val="00494730"/>
    <w:rsid w:val="00495D83"/>
    <w:rsid w:val="00497C91"/>
    <w:rsid w:val="004A31CE"/>
    <w:rsid w:val="004A6641"/>
    <w:rsid w:val="004A77D0"/>
    <w:rsid w:val="004B30F0"/>
    <w:rsid w:val="004B3A44"/>
    <w:rsid w:val="004B4210"/>
    <w:rsid w:val="004B78D3"/>
    <w:rsid w:val="004C1635"/>
    <w:rsid w:val="004C3732"/>
    <w:rsid w:val="004C7305"/>
    <w:rsid w:val="004C7E41"/>
    <w:rsid w:val="004D093C"/>
    <w:rsid w:val="004D2592"/>
    <w:rsid w:val="004D2868"/>
    <w:rsid w:val="004D2CC5"/>
    <w:rsid w:val="004D5B8A"/>
    <w:rsid w:val="004D5F26"/>
    <w:rsid w:val="004D71BC"/>
    <w:rsid w:val="004D795D"/>
    <w:rsid w:val="004E0705"/>
    <w:rsid w:val="004E0A4D"/>
    <w:rsid w:val="004E1917"/>
    <w:rsid w:val="004E1E5E"/>
    <w:rsid w:val="004E5A64"/>
    <w:rsid w:val="004E6706"/>
    <w:rsid w:val="00501221"/>
    <w:rsid w:val="00502D17"/>
    <w:rsid w:val="00504BAF"/>
    <w:rsid w:val="00505CE7"/>
    <w:rsid w:val="00507CAD"/>
    <w:rsid w:val="00507F95"/>
    <w:rsid w:val="005100D0"/>
    <w:rsid w:val="00511271"/>
    <w:rsid w:val="00515608"/>
    <w:rsid w:val="00515909"/>
    <w:rsid w:val="0051744B"/>
    <w:rsid w:val="00517D02"/>
    <w:rsid w:val="00522731"/>
    <w:rsid w:val="005237FD"/>
    <w:rsid w:val="00524953"/>
    <w:rsid w:val="00524BB3"/>
    <w:rsid w:val="00526391"/>
    <w:rsid w:val="005275AC"/>
    <w:rsid w:val="00530B03"/>
    <w:rsid w:val="00532829"/>
    <w:rsid w:val="0053287E"/>
    <w:rsid w:val="00536BBC"/>
    <w:rsid w:val="00536D30"/>
    <w:rsid w:val="00537A45"/>
    <w:rsid w:val="005416F4"/>
    <w:rsid w:val="00541A75"/>
    <w:rsid w:val="00541CD2"/>
    <w:rsid w:val="005425E1"/>
    <w:rsid w:val="00543005"/>
    <w:rsid w:val="005447DD"/>
    <w:rsid w:val="0054627E"/>
    <w:rsid w:val="005472DA"/>
    <w:rsid w:val="00547472"/>
    <w:rsid w:val="00547CA8"/>
    <w:rsid w:val="0055156C"/>
    <w:rsid w:val="00551DCA"/>
    <w:rsid w:val="00552AC5"/>
    <w:rsid w:val="005559BA"/>
    <w:rsid w:val="00555B15"/>
    <w:rsid w:val="005617A0"/>
    <w:rsid w:val="005617FF"/>
    <w:rsid w:val="00563752"/>
    <w:rsid w:val="00565985"/>
    <w:rsid w:val="00566158"/>
    <w:rsid w:val="00570A1F"/>
    <w:rsid w:val="00577AE9"/>
    <w:rsid w:val="00582254"/>
    <w:rsid w:val="0058304E"/>
    <w:rsid w:val="005849DB"/>
    <w:rsid w:val="0058564D"/>
    <w:rsid w:val="0058591E"/>
    <w:rsid w:val="00586163"/>
    <w:rsid w:val="00590188"/>
    <w:rsid w:val="005946CC"/>
    <w:rsid w:val="00595462"/>
    <w:rsid w:val="00595E1C"/>
    <w:rsid w:val="0059682C"/>
    <w:rsid w:val="00596DDE"/>
    <w:rsid w:val="005973BE"/>
    <w:rsid w:val="005A0B58"/>
    <w:rsid w:val="005A21E3"/>
    <w:rsid w:val="005A558C"/>
    <w:rsid w:val="005A79BF"/>
    <w:rsid w:val="005B0930"/>
    <w:rsid w:val="005B3058"/>
    <w:rsid w:val="005B5E49"/>
    <w:rsid w:val="005B6E34"/>
    <w:rsid w:val="005B7248"/>
    <w:rsid w:val="005C0077"/>
    <w:rsid w:val="005C185C"/>
    <w:rsid w:val="005C4B46"/>
    <w:rsid w:val="005D0E91"/>
    <w:rsid w:val="005D1312"/>
    <w:rsid w:val="005D190D"/>
    <w:rsid w:val="005D1AED"/>
    <w:rsid w:val="005D20BC"/>
    <w:rsid w:val="005D2375"/>
    <w:rsid w:val="005D2BE1"/>
    <w:rsid w:val="005D6FB3"/>
    <w:rsid w:val="005E2316"/>
    <w:rsid w:val="005E33C9"/>
    <w:rsid w:val="005E3B8B"/>
    <w:rsid w:val="005E4264"/>
    <w:rsid w:val="005E4ABA"/>
    <w:rsid w:val="005E5388"/>
    <w:rsid w:val="005E75CF"/>
    <w:rsid w:val="005F011D"/>
    <w:rsid w:val="005F35E2"/>
    <w:rsid w:val="00604D0D"/>
    <w:rsid w:val="0060561C"/>
    <w:rsid w:val="0060734D"/>
    <w:rsid w:val="00607C87"/>
    <w:rsid w:val="006108EC"/>
    <w:rsid w:val="0061146B"/>
    <w:rsid w:val="006121F5"/>
    <w:rsid w:val="00612493"/>
    <w:rsid w:val="00613466"/>
    <w:rsid w:val="00616375"/>
    <w:rsid w:val="0061653D"/>
    <w:rsid w:val="0062033F"/>
    <w:rsid w:val="00620943"/>
    <w:rsid w:val="00620E11"/>
    <w:rsid w:val="006218B8"/>
    <w:rsid w:val="00622590"/>
    <w:rsid w:val="006231A5"/>
    <w:rsid w:val="00625E55"/>
    <w:rsid w:val="00627F23"/>
    <w:rsid w:val="006305AD"/>
    <w:rsid w:val="0063084A"/>
    <w:rsid w:val="00631E57"/>
    <w:rsid w:val="0063416B"/>
    <w:rsid w:val="00641596"/>
    <w:rsid w:val="00641D4A"/>
    <w:rsid w:val="0064280A"/>
    <w:rsid w:val="006430C5"/>
    <w:rsid w:val="006442B5"/>
    <w:rsid w:val="00646E9F"/>
    <w:rsid w:val="00647864"/>
    <w:rsid w:val="006504A1"/>
    <w:rsid w:val="00650575"/>
    <w:rsid w:val="00652D77"/>
    <w:rsid w:val="006531F7"/>
    <w:rsid w:val="00654420"/>
    <w:rsid w:val="006565E2"/>
    <w:rsid w:val="00656600"/>
    <w:rsid w:val="006573B6"/>
    <w:rsid w:val="0066111D"/>
    <w:rsid w:val="00663381"/>
    <w:rsid w:val="0066338D"/>
    <w:rsid w:val="006644CB"/>
    <w:rsid w:val="00665F1A"/>
    <w:rsid w:val="00667B83"/>
    <w:rsid w:val="00670256"/>
    <w:rsid w:val="00670600"/>
    <w:rsid w:val="00671869"/>
    <w:rsid w:val="0067772D"/>
    <w:rsid w:val="006817A6"/>
    <w:rsid w:val="00681B26"/>
    <w:rsid w:val="00682028"/>
    <w:rsid w:val="00682C97"/>
    <w:rsid w:val="00683966"/>
    <w:rsid w:val="00683AF3"/>
    <w:rsid w:val="00685D1A"/>
    <w:rsid w:val="006865DC"/>
    <w:rsid w:val="0069060D"/>
    <w:rsid w:val="00694380"/>
    <w:rsid w:val="00694AD6"/>
    <w:rsid w:val="006967AF"/>
    <w:rsid w:val="006971E1"/>
    <w:rsid w:val="0069737E"/>
    <w:rsid w:val="00697A8E"/>
    <w:rsid w:val="006A1C21"/>
    <w:rsid w:val="006A459F"/>
    <w:rsid w:val="006A4915"/>
    <w:rsid w:val="006A7BA8"/>
    <w:rsid w:val="006B1225"/>
    <w:rsid w:val="006B1EE7"/>
    <w:rsid w:val="006B216F"/>
    <w:rsid w:val="006B24AA"/>
    <w:rsid w:val="006B2660"/>
    <w:rsid w:val="006B2C9E"/>
    <w:rsid w:val="006B2D92"/>
    <w:rsid w:val="006B36B2"/>
    <w:rsid w:val="006B7152"/>
    <w:rsid w:val="006C0457"/>
    <w:rsid w:val="006C05DA"/>
    <w:rsid w:val="006C0CFA"/>
    <w:rsid w:val="006C1277"/>
    <w:rsid w:val="006C2446"/>
    <w:rsid w:val="006C2DA1"/>
    <w:rsid w:val="006C31B7"/>
    <w:rsid w:val="006C6839"/>
    <w:rsid w:val="006D0168"/>
    <w:rsid w:val="006D127A"/>
    <w:rsid w:val="006D3AC1"/>
    <w:rsid w:val="006D66E6"/>
    <w:rsid w:val="006E0420"/>
    <w:rsid w:val="006E12F7"/>
    <w:rsid w:val="006E4921"/>
    <w:rsid w:val="006E49CB"/>
    <w:rsid w:val="006E4A73"/>
    <w:rsid w:val="006E4DEE"/>
    <w:rsid w:val="006E59CE"/>
    <w:rsid w:val="006E769C"/>
    <w:rsid w:val="006F1061"/>
    <w:rsid w:val="006F1A1D"/>
    <w:rsid w:val="006F3047"/>
    <w:rsid w:val="006F3B00"/>
    <w:rsid w:val="006F58D4"/>
    <w:rsid w:val="006F6064"/>
    <w:rsid w:val="00700A15"/>
    <w:rsid w:val="007017AE"/>
    <w:rsid w:val="00701C09"/>
    <w:rsid w:val="00704EFD"/>
    <w:rsid w:val="007068FD"/>
    <w:rsid w:val="007113BC"/>
    <w:rsid w:val="00712AB0"/>
    <w:rsid w:val="0071475B"/>
    <w:rsid w:val="00715C16"/>
    <w:rsid w:val="00720D57"/>
    <w:rsid w:val="007236CE"/>
    <w:rsid w:val="007239C7"/>
    <w:rsid w:val="00725451"/>
    <w:rsid w:val="007268A8"/>
    <w:rsid w:val="00730157"/>
    <w:rsid w:val="00730192"/>
    <w:rsid w:val="007302EC"/>
    <w:rsid w:val="00730DCF"/>
    <w:rsid w:val="007318C5"/>
    <w:rsid w:val="00733C51"/>
    <w:rsid w:val="0073590C"/>
    <w:rsid w:val="007374DF"/>
    <w:rsid w:val="007422FE"/>
    <w:rsid w:val="00744048"/>
    <w:rsid w:val="007448C8"/>
    <w:rsid w:val="00744C47"/>
    <w:rsid w:val="0074672A"/>
    <w:rsid w:val="00752C8D"/>
    <w:rsid w:val="00754937"/>
    <w:rsid w:val="0075535D"/>
    <w:rsid w:val="007574D8"/>
    <w:rsid w:val="00761FE5"/>
    <w:rsid w:val="00762DEC"/>
    <w:rsid w:val="00764DAD"/>
    <w:rsid w:val="00765815"/>
    <w:rsid w:val="00770310"/>
    <w:rsid w:val="0077083C"/>
    <w:rsid w:val="0077178C"/>
    <w:rsid w:val="00773F88"/>
    <w:rsid w:val="00774588"/>
    <w:rsid w:val="00776135"/>
    <w:rsid w:val="007811BD"/>
    <w:rsid w:val="00781764"/>
    <w:rsid w:val="007817A2"/>
    <w:rsid w:val="007827D2"/>
    <w:rsid w:val="007926C5"/>
    <w:rsid w:val="00792BD7"/>
    <w:rsid w:val="00792E6C"/>
    <w:rsid w:val="007A05E6"/>
    <w:rsid w:val="007A135D"/>
    <w:rsid w:val="007A2A95"/>
    <w:rsid w:val="007A37A9"/>
    <w:rsid w:val="007A41D0"/>
    <w:rsid w:val="007A4D62"/>
    <w:rsid w:val="007A5EDA"/>
    <w:rsid w:val="007A6B15"/>
    <w:rsid w:val="007B0736"/>
    <w:rsid w:val="007B3B86"/>
    <w:rsid w:val="007B4761"/>
    <w:rsid w:val="007C4675"/>
    <w:rsid w:val="007C4EFB"/>
    <w:rsid w:val="007C5F21"/>
    <w:rsid w:val="007C623B"/>
    <w:rsid w:val="007D0903"/>
    <w:rsid w:val="007D0C59"/>
    <w:rsid w:val="007D0D01"/>
    <w:rsid w:val="007D15DC"/>
    <w:rsid w:val="007D4648"/>
    <w:rsid w:val="007D69F0"/>
    <w:rsid w:val="007E1B82"/>
    <w:rsid w:val="007E22FA"/>
    <w:rsid w:val="007E24E3"/>
    <w:rsid w:val="007E49A5"/>
    <w:rsid w:val="007E6471"/>
    <w:rsid w:val="007E6FE5"/>
    <w:rsid w:val="007F175B"/>
    <w:rsid w:val="007F35B5"/>
    <w:rsid w:val="007F3CEA"/>
    <w:rsid w:val="007F40C7"/>
    <w:rsid w:val="007F736C"/>
    <w:rsid w:val="008013EF"/>
    <w:rsid w:val="0080438F"/>
    <w:rsid w:val="00804474"/>
    <w:rsid w:val="00805CA1"/>
    <w:rsid w:val="00805CA6"/>
    <w:rsid w:val="00813CC0"/>
    <w:rsid w:val="00814479"/>
    <w:rsid w:val="0081584A"/>
    <w:rsid w:val="00817CAF"/>
    <w:rsid w:val="008202D8"/>
    <w:rsid w:val="00821476"/>
    <w:rsid w:val="008238F9"/>
    <w:rsid w:val="0082430E"/>
    <w:rsid w:val="00825A80"/>
    <w:rsid w:val="0082613B"/>
    <w:rsid w:val="0083396A"/>
    <w:rsid w:val="008348B7"/>
    <w:rsid w:val="00840375"/>
    <w:rsid w:val="0084239A"/>
    <w:rsid w:val="00842A64"/>
    <w:rsid w:val="0084718C"/>
    <w:rsid w:val="00852E86"/>
    <w:rsid w:val="00854B34"/>
    <w:rsid w:val="008578CC"/>
    <w:rsid w:val="00864DC0"/>
    <w:rsid w:val="00864E7A"/>
    <w:rsid w:val="008654E8"/>
    <w:rsid w:val="00865BCD"/>
    <w:rsid w:val="008671E6"/>
    <w:rsid w:val="0087106E"/>
    <w:rsid w:val="00873679"/>
    <w:rsid w:val="00875F55"/>
    <w:rsid w:val="00877EA1"/>
    <w:rsid w:val="008800A2"/>
    <w:rsid w:val="0088059E"/>
    <w:rsid w:val="00880AAB"/>
    <w:rsid w:val="00881CB2"/>
    <w:rsid w:val="00885565"/>
    <w:rsid w:val="0088567A"/>
    <w:rsid w:val="00885922"/>
    <w:rsid w:val="00895B3E"/>
    <w:rsid w:val="00896A75"/>
    <w:rsid w:val="008975BD"/>
    <w:rsid w:val="008976D2"/>
    <w:rsid w:val="008A124C"/>
    <w:rsid w:val="008A1A8A"/>
    <w:rsid w:val="008A3401"/>
    <w:rsid w:val="008A455C"/>
    <w:rsid w:val="008A5D6C"/>
    <w:rsid w:val="008B22E6"/>
    <w:rsid w:val="008B2D3A"/>
    <w:rsid w:val="008B3A7B"/>
    <w:rsid w:val="008B44C8"/>
    <w:rsid w:val="008B5F9F"/>
    <w:rsid w:val="008B68E7"/>
    <w:rsid w:val="008B6ADB"/>
    <w:rsid w:val="008C0740"/>
    <w:rsid w:val="008C1FE7"/>
    <w:rsid w:val="008C2D18"/>
    <w:rsid w:val="008C4335"/>
    <w:rsid w:val="008C5353"/>
    <w:rsid w:val="008C6689"/>
    <w:rsid w:val="008D2AF5"/>
    <w:rsid w:val="008D34D7"/>
    <w:rsid w:val="008D3B93"/>
    <w:rsid w:val="008D4263"/>
    <w:rsid w:val="008D55A7"/>
    <w:rsid w:val="008D5CE4"/>
    <w:rsid w:val="008D6806"/>
    <w:rsid w:val="008E02A8"/>
    <w:rsid w:val="008E08EE"/>
    <w:rsid w:val="008E12AF"/>
    <w:rsid w:val="008E1433"/>
    <w:rsid w:val="008E31F2"/>
    <w:rsid w:val="008E35EC"/>
    <w:rsid w:val="008E4A46"/>
    <w:rsid w:val="008E6FB3"/>
    <w:rsid w:val="008F139D"/>
    <w:rsid w:val="008F1E11"/>
    <w:rsid w:val="008F2036"/>
    <w:rsid w:val="008F3FB2"/>
    <w:rsid w:val="008F58D0"/>
    <w:rsid w:val="008F5F12"/>
    <w:rsid w:val="008F6E35"/>
    <w:rsid w:val="008F7CA8"/>
    <w:rsid w:val="009024FB"/>
    <w:rsid w:val="00905C88"/>
    <w:rsid w:val="00906A55"/>
    <w:rsid w:val="00906F93"/>
    <w:rsid w:val="00913FAF"/>
    <w:rsid w:val="00914261"/>
    <w:rsid w:val="00915079"/>
    <w:rsid w:val="00915795"/>
    <w:rsid w:val="00915AAD"/>
    <w:rsid w:val="009166EB"/>
    <w:rsid w:val="00921A61"/>
    <w:rsid w:val="009233A3"/>
    <w:rsid w:val="009267B2"/>
    <w:rsid w:val="00926D3D"/>
    <w:rsid w:val="00931BAB"/>
    <w:rsid w:val="00931C49"/>
    <w:rsid w:val="00933942"/>
    <w:rsid w:val="009341C6"/>
    <w:rsid w:val="00936AAC"/>
    <w:rsid w:val="00940377"/>
    <w:rsid w:val="0094165D"/>
    <w:rsid w:val="00942550"/>
    <w:rsid w:val="00943233"/>
    <w:rsid w:val="009432FE"/>
    <w:rsid w:val="009435DE"/>
    <w:rsid w:val="0094391D"/>
    <w:rsid w:val="009446E5"/>
    <w:rsid w:val="00944E83"/>
    <w:rsid w:val="00944EAA"/>
    <w:rsid w:val="00951045"/>
    <w:rsid w:val="00951EEF"/>
    <w:rsid w:val="00952C8A"/>
    <w:rsid w:val="009535A8"/>
    <w:rsid w:val="00956A58"/>
    <w:rsid w:val="00960D8D"/>
    <w:rsid w:val="00960E1A"/>
    <w:rsid w:val="00961084"/>
    <w:rsid w:val="00962278"/>
    <w:rsid w:val="00962AAD"/>
    <w:rsid w:val="00965684"/>
    <w:rsid w:val="009659CE"/>
    <w:rsid w:val="0096708E"/>
    <w:rsid w:val="00967128"/>
    <w:rsid w:val="009704C8"/>
    <w:rsid w:val="00970C4B"/>
    <w:rsid w:val="00974554"/>
    <w:rsid w:val="00974733"/>
    <w:rsid w:val="0097628C"/>
    <w:rsid w:val="00976E24"/>
    <w:rsid w:val="00976EBB"/>
    <w:rsid w:val="0097740F"/>
    <w:rsid w:val="00977836"/>
    <w:rsid w:val="00977DBE"/>
    <w:rsid w:val="00977F94"/>
    <w:rsid w:val="00982287"/>
    <w:rsid w:val="00982430"/>
    <w:rsid w:val="0098432C"/>
    <w:rsid w:val="009846AF"/>
    <w:rsid w:val="009846B7"/>
    <w:rsid w:val="00985F33"/>
    <w:rsid w:val="00987FBB"/>
    <w:rsid w:val="0099223E"/>
    <w:rsid w:val="00993634"/>
    <w:rsid w:val="00993890"/>
    <w:rsid w:val="0099484F"/>
    <w:rsid w:val="0099587D"/>
    <w:rsid w:val="0099787B"/>
    <w:rsid w:val="009A174A"/>
    <w:rsid w:val="009A3FD5"/>
    <w:rsid w:val="009A5C64"/>
    <w:rsid w:val="009B1B7F"/>
    <w:rsid w:val="009B38D0"/>
    <w:rsid w:val="009B7762"/>
    <w:rsid w:val="009B7E22"/>
    <w:rsid w:val="009B7E5A"/>
    <w:rsid w:val="009C0681"/>
    <w:rsid w:val="009C22AF"/>
    <w:rsid w:val="009C22F5"/>
    <w:rsid w:val="009C4DC7"/>
    <w:rsid w:val="009C575B"/>
    <w:rsid w:val="009C7DBD"/>
    <w:rsid w:val="009D2EB5"/>
    <w:rsid w:val="009D6BDB"/>
    <w:rsid w:val="009E1C42"/>
    <w:rsid w:val="009E4354"/>
    <w:rsid w:val="009E4B19"/>
    <w:rsid w:val="009E6360"/>
    <w:rsid w:val="009E7064"/>
    <w:rsid w:val="009E710D"/>
    <w:rsid w:val="009E7F07"/>
    <w:rsid w:val="009E7F39"/>
    <w:rsid w:val="009F0065"/>
    <w:rsid w:val="009F27E6"/>
    <w:rsid w:val="009F46E6"/>
    <w:rsid w:val="009F508B"/>
    <w:rsid w:val="009F5CEE"/>
    <w:rsid w:val="009F67A2"/>
    <w:rsid w:val="009F7252"/>
    <w:rsid w:val="00A0049E"/>
    <w:rsid w:val="00A0182A"/>
    <w:rsid w:val="00A02352"/>
    <w:rsid w:val="00A04D74"/>
    <w:rsid w:val="00A07060"/>
    <w:rsid w:val="00A0735A"/>
    <w:rsid w:val="00A07658"/>
    <w:rsid w:val="00A12397"/>
    <w:rsid w:val="00A1242C"/>
    <w:rsid w:val="00A125EA"/>
    <w:rsid w:val="00A1318B"/>
    <w:rsid w:val="00A1378A"/>
    <w:rsid w:val="00A13E58"/>
    <w:rsid w:val="00A1740D"/>
    <w:rsid w:val="00A212FD"/>
    <w:rsid w:val="00A223BB"/>
    <w:rsid w:val="00A2257A"/>
    <w:rsid w:val="00A33C0D"/>
    <w:rsid w:val="00A35C71"/>
    <w:rsid w:val="00A36778"/>
    <w:rsid w:val="00A41B37"/>
    <w:rsid w:val="00A41C27"/>
    <w:rsid w:val="00A42D64"/>
    <w:rsid w:val="00A44643"/>
    <w:rsid w:val="00A44BC5"/>
    <w:rsid w:val="00A47C8B"/>
    <w:rsid w:val="00A47F2E"/>
    <w:rsid w:val="00A52C7A"/>
    <w:rsid w:val="00A52EB6"/>
    <w:rsid w:val="00A534E6"/>
    <w:rsid w:val="00A601D7"/>
    <w:rsid w:val="00A6760F"/>
    <w:rsid w:val="00A7101B"/>
    <w:rsid w:val="00A72416"/>
    <w:rsid w:val="00A725A4"/>
    <w:rsid w:val="00A72670"/>
    <w:rsid w:val="00A72894"/>
    <w:rsid w:val="00A73C81"/>
    <w:rsid w:val="00A76305"/>
    <w:rsid w:val="00A768CD"/>
    <w:rsid w:val="00A77A1D"/>
    <w:rsid w:val="00A77B71"/>
    <w:rsid w:val="00A80200"/>
    <w:rsid w:val="00A80499"/>
    <w:rsid w:val="00A80801"/>
    <w:rsid w:val="00A8111E"/>
    <w:rsid w:val="00A8547B"/>
    <w:rsid w:val="00A86D6C"/>
    <w:rsid w:val="00A87CB3"/>
    <w:rsid w:val="00A90211"/>
    <w:rsid w:val="00A904FE"/>
    <w:rsid w:val="00A90BDF"/>
    <w:rsid w:val="00A93FFB"/>
    <w:rsid w:val="00A95BEA"/>
    <w:rsid w:val="00A9654F"/>
    <w:rsid w:val="00AA1A56"/>
    <w:rsid w:val="00AA1F9A"/>
    <w:rsid w:val="00AA26BF"/>
    <w:rsid w:val="00AA332C"/>
    <w:rsid w:val="00AA3827"/>
    <w:rsid w:val="00AA47EB"/>
    <w:rsid w:val="00AA6473"/>
    <w:rsid w:val="00AA73DF"/>
    <w:rsid w:val="00AA7D6B"/>
    <w:rsid w:val="00AB08BB"/>
    <w:rsid w:val="00AB0A73"/>
    <w:rsid w:val="00AB21DD"/>
    <w:rsid w:val="00AB4490"/>
    <w:rsid w:val="00AB4EC8"/>
    <w:rsid w:val="00AB74DD"/>
    <w:rsid w:val="00AC1BD0"/>
    <w:rsid w:val="00AC40AB"/>
    <w:rsid w:val="00AC4448"/>
    <w:rsid w:val="00AC5484"/>
    <w:rsid w:val="00AC5F88"/>
    <w:rsid w:val="00AC71D6"/>
    <w:rsid w:val="00AC733F"/>
    <w:rsid w:val="00AC74C0"/>
    <w:rsid w:val="00AD072C"/>
    <w:rsid w:val="00AD0A3B"/>
    <w:rsid w:val="00AD1A8F"/>
    <w:rsid w:val="00AD1D7D"/>
    <w:rsid w:val="00AD1FF1"/>
    <w:rsid w:val="00AD2E8E"/>
    <w:rsid w:val="00AD3869"/>
    <w:rsid w:val="00AD5ED6"/>
    <w:rsid w:val="00AD79F6"/>
    <w:rsid w:val="00AE2922"/>
    <w:rsid w:val="00AE3BC9"/>
    <w:rsid w:val="00AE3D5E"/>
    <w:rsid w:val="00AE4D22"/>
    <w:rsid w:val="00AE7494"/>
    <w:rsid w:val="00AF0B45"/>
    <w:rsid w:val="00AF1A90"/>
    <w:rsid w:val="00AF22BD"/>
    <w:rsid w:val="00AF3C22"/>
    <w:rsid w:val="00AF4D22"/>
    <w:rsid w:val="00AF517C"/>
    <w:rsid w:val="00AF5FF7"/>
    <w:rsid w:val="00B00994"/>
    <w:rsid w:val="00B00A5B"/>
    <w:rsid w:val="00B030E1"/>
    <w:rsid w:val="00B03C6B"/>
    <w:rsid w:val="00B03EBA"/>
    <w:rsid w:val="00B048F5"/>
    <w:rsid w:val="00B13024"/>
    <w:rsid w:val="00B13A27"/>
    <w:rsid w:val="00B152B3"/>
    <w:rsid w:val="00B16507"/>
    <w:rsid w:val="00B16CBB"/>
    <w:rsid w:val="00B16E6F"/>
    <w:rsid w:val="00B17D26"/>
    <w:rsid w:val="00B222C7"/>
    <w:rsid w:val="00B23050"/>
    <w:rsid w:val="00B24E2D"/>
    <w:rsid w:val="00B25992"/>
    <w:rsid w:val="00B270C9"/>
    <w:rsid w:val="00B27219"/>
    <w:rsid w:val="00B31F48"/>
    <w:rsid w:val="00B33CD4"/>
    <w:rsid w:val="00B34B81"/>
    <w:rsid w:val="00B34E01"/>
    <w:rsid w:val="00B351CC"/>
    <w:rsid w:val="00B35AB9"/>
    <w:rsid w:val="00B3676A"/>
    <w:rsid w:val="00B36915"/>
    <w:rsid w:val="00B36C67"/>
    <w:rsid w:val="00B37048"/>
    <w:rsid w:val="00B427F4"/>
    <w:rsid w:val="00B4344D"/>
    <w:rsid w:val="00B461AD"/>
    <w:rsid w:val="00B47380"/>
    <w:rsid w:val="00B50FFF"/>
    <w:rsid w:val="00B5221B"/>
    <w:rsid w:val="00B533D7"/>
    <w:rsid w:val="00B57474"/>
    <w:rsid w:val="00B60ABC"/>
    <w:rsid w:val="00B610E9"/>
    <w:rsid w:val="00B656E5"/>
    <w:rsid w:val="00B70073"/>
    <w:rsid w:val="00B71013"/>
    <w:rsid w:val="00B72CD5"/>
    <w:rsid w:val="00B7320E"/>
    <w:rsid w:val="00B748B5"/>
    <w:rsid w:val="00B75C53"/>
    <w:rsid w:val="00B777C3"/>
    <w:rsid w:val="00B80C4E"/>
    <w:rsid w:val="00B82025"/>
    <w:rsid w:val="00B830EA"/>
    <w:rsid w:val="00B83A81"/>
    <w:rsid w:val="00B85E90"/>
    <w:rsid w:val="00B905E6"/>
    <w:rsid w:val="00B90986"/>
    <w:rsid w:val="00B90F72"/>
    <w:rsid w:val="00B92DD6"/>
    <w:rsid w:val="00B934A9"/>
    <w:rsid w:val="00B93680"/>
    <w:rsid w:val="00B96923"/>
    <w:rsid w:val="00B96B03"/>
    <w:rsid w:val="00BA17EF"/>
    <w:rsid w:val="00BA2063"/>
    <w:rsid w:val="00BA2737"/>
    <w:rsid w:val="00BA4EE2"/>
    <w:rsid w:val="00BA5A16"/>
    <w:rsid w:val="00BA7557"/>
    <w:rsid w:val="00BA796F"/>
    <w:rsid w:val="00BB01A3"/>
    <w:rsid w:val="00BB2DD7"/>
    <w:rsid w:val="00BB3C8D"/>
    <w:rsid w:val="00BB4D18"/>
    <w:rsid w:val="00BB654F"/>
    <w:rsid w:val="00BB699A"/>
    <w:rsid w:val="00BB6DEE"/>
    <w:rsid w:val="00BB79A0"/>
    <w:rsid w:val="00BC19D8"/>
    <w:rsid w:val="00BC25D4"/>
    <w:rsid w:val="00BC4EA1"/>
    <w:rsid w:val="00BC5F96"/>
    <w:rsid w:val="00BC6523"/>
    <w:rsid w:val="00BD41D4"/>
    <w:rsid w:val="00BD43E9"/>
    <w:rsid w:val="00BD4DCC"/>
    <w:rsid w:val="00BE21DE"/>
    <w:rsid w:val="00BE2991"/>
    <w:rsid w:val="00BE5814"/>
    <w:rsid w:val="00BE5BDE"/>
    <w:rsid w:val="00BE67F6"/>
    <w:rsid w:val="00BE713F"/>
    <w:rsid w:val="00BF02B8"/>
    <w:rsid w:val="00BF0370"/>
    <w:rsid w:val="00BF09EE"/>
    <w:rsid w:val="00BF32CF"/>
    <w:rsid w:val="00BF3D8A"/>
    <w:rsid w:val="00BF408B"/>
    <w:rsid w:val="00BF67D3"/>
    <w:rsid w:val="00C03B4F"/>
    <w:rsid w:val="00C03E8A"/>
    <w:rsid w:val="00C04D62"/>
    <w:rsid w:val="00C05330"/>
    <w:rsid w:val="00C05827"/>
    <w:rsid w:val="00C073D3"/>
    <w:rsid w:val="00C10034"/>
    <w:rsid w:val="00C12C38"/>
    <w:rsid w:val="00C13EA0"/>
    <w:rsid w:val="00C15240"/>
    <w:rsid w:val="00C204DA"/>
    <w:rsid w:val="00C2078E"/>
    <w:rsid w:val="00C208A7"/>
    <w:rsid w:val="00C214E2"/>
    <w:rsid w:val="00C236A6"/>
    <w:rsid w:val="00C300EC"/>
    <w:rsid w:val="00C32B3D"/>
    <w:rsid w:val="00C34839"/>
    <w:rsid w:val="00C3605E"/>
    <w:rsid w:val="00C36997"/>
    <w:rsid w:val="00C41143"/>
    <w:rsid w:val="00C44B49"/>
    <w:rsid w:val="00C45D0F"/>
    <w:rsid w:val="00C47505"/>
    <w:rsid w:val="00C47F62"/>
    <w:rsid w:val="00C5018D"/>
    <w:rsid w:val="00C5043B"/>
    <w:rsid w:val="00C52D64"/>
    <w:rsid w:val="00C556F3"/>
    <w:rsid w:val="00C558EC"/>
    <w:rsid w:val="00C576AE"/>
    <w:rsid w:val="00C617B7"/>
    <w:rsid w:val="00C62665"/>
    <w:rsid w:val="00C62F92"/>
    <w:rsid w:val="00C648AD"/>
    <w:rsid w:val="00C74610"/>
    <w:rsid w:val="00C753D8"/>
    <w:rsid w:val="00C75E1B"/>
    <w:rsid w:val="00C7654A"/>
    <w:rsid w:val="00C81BB1"/>
    <w:rsid w:val="00C820C4"/>
    <w:rsid w:val="00C831AD"/>
    <w:rsid w:val="00C86856"/>
    <w:rsid w:val="00C87C39"/>
    <w:rsid w:val="00C919DF"/>
    <w:rsid w:val="00C9210B"/>
    <w:rsid w:val="00C92555"/>
    <w:rsid w:val="00C93971"/>
    <w:rsid w:val="00C959CE"/>
    <w:rsid w:val="00C97020"/>
    <w:rsid w:val="00CA18DB"/>
    <w:rsid w:val="00CA1DA5"/>
    <w:rsid w:val="00CA26DF"/>
    <w:rsid w:val="00CA3075"/>
    <w:rsid w:val="00CA3258"/>
    <w:rsid w:val="00CA3B48"/>
    <w:rsid w:val="00CA46EB"/>
    <w:rsid w:val="00CA5386"/>
    <w:rsid w:val="00CA72AA"/>
    <w:rsid w:val="00CA74DB"/>
    <w:rsid w:val="00CB02A1"/>
    <w:rsid w:val="00CB1D5F"/>
    <w:rsid w:val="00CB1DBE"/>
    <w:rsid w:val="00CB3AD2"/>
    <w:rsid w:val="00CC23E7"/>
    <w:rsid w:val="00CC2C48"/>
    <w:rsid w:val="00CC3839"/>
    <w:rsid w:val="00CC4C23"/>
    <w:rsid w:val="00CC6900"/>
    <w:rsid w:val="00CD5443"/>
    <w:rsid w:val="00CD55D6"/>
    <w:rsid w:val="00CD5C82"/>
    <w:rsid w:val="00CD6765"/>
    <w:rsid w:val="00CE15B9"/>
    <w:rsid w:val="00CE20E6"/>
    <w:rsid w:val="00CE3C79"/>
    <w:rsid w:val="00CE419B"/>
    <w:rsid w:val="00CE5132"/>
    <w:rsid w:val="00CE6839"/>
    <w:rsid w:val="00CF02ED"/>
    <w:rsid w:val="00CF0AF6"/>
    <w:rsid w:val="00CF12AF"/>
    <w:rsid w:val="00CF22A1"/>
    <w:rsid w:val="00CF2393"/>
    <w:rsid w:val="00CF3660"/>
    <w:rsid w:val="00CF4D33"/>
    <w:rsid w:val="00CF61C4"/>
    <w:rsid w:val="00CF6487"/>
    <w:rsid w:val="00D00762"/>
    <w:rsid w:val="00D016CF"/>
    <w:rsid w:val="00D03808"/>
    <w:rsid w:val="00D04AD7"/>
    <w:rsid w:val="00D04F91"/>
    <w:rsid w:val="00D10567"/>
    <w:rsid w:val="00D124FE"/>
    <w:rsid w:val="00D12D27"/>
    <w:rsid w:val="00D12DC8"/>
    <w:rsid w:val="00D142FB"/>
    <w:rsid w:val="00D15CC8"/>
    <w:rsid w:val="00D2145B"/>
    <w:rsid w:val="00D222F0"/>
    <w:rsid w:val="00D242A1"/>
    <w:rsid w:val="00D264A0"/>
    <w:rsid w:val="00D26B3F"/>
    <w:rsid w:val="00D303AA"/>
    <w:rsid w:val="00D317F8"/>
    <w:rsid w:val="00D3210A"/>
    <w:rsid w:val="00D34D0F"/>
    <w:rsid w:val="00D37924"/>
    <w:rsid w:val="00D408A9"/>
    <w:rsid w:val="00D4315D"/>
    <w:rsid w:val="00D4496E"/>
    <w:rsid w:val="00D45C37"/>
    <w:rsid w:val="00D47054"/>
    <w:rsid w:val="00D47919"/>
    <w:rsid w:val="00D52514"/>
    <w:rsid w:val="00D5293A"/>
    <w:rsid w:val="00D52DFE"/>
    <w:rsid w:val="00D55424"/>
    <w:rsid w:val="00D5593C"/>
    <w:rsid w:val="00D63859"/>
    <w:rsid w:val="00D652F0"/>
    <w:rsid w:val="00D659B3"/>
    <w:rsid w:val="00D666BA"/>
    <w:rsid w:val="00D66750"/>
    <w:rsid w:val="00D7293C"/>
    <w:rsid w:val="00D72D92"/>
    <w:rsid w:val="00D7505C"/>
    <w:rsid w:val="00D7568F"/>
    <w:rsid w:val="00D75DCD"/>
    <w:rsid w:val="00D761AF"/>
    <w:rsid w:val="00D779D6"/>
    <w:rsid w:val="00D77D43"/>
    <w:rsid w:val="00D81408"/>
    <w:rsid w:val="00D81A0A"/>
    <w:rsid w:val="00D81BC9"/>
    <w:rsid w:val="00D835F2"/>
    <w:rsid w:val="00D8404A"/>
    <w:rsid w:val="00D862BF"/>
    <w:rsid w:val="00D868B0"/>
    <w:rsid w:val="00D87B89"/>
    <w:rsid w:val="00D913C8"/>
    <w:rsid w:val="00D9228A"/>
    <w:rsid w:val="00D932CB"/>
    <w:rsid w:val="00D94AF5"/>
    <w:rsid w:val="00D96D2A"/>
    <w:rsid w:val="00DA2052"/>
    <w:rsid w:val="00DA7803"/>
    <w:rsid w:val="00DB2AD6"/>
    <w:rsid w:val="00DB375B"/>
    <w:rsid w:val="00DB638E"/>
    <w:rsid w:val="00DC1B40"/>
    <w:rsid w:val="00DC33ED"/>
    <w:rsid w:val="00DC4A18"/>
    <w:rsid w:val="00DC4B89"/>
    <w:rsid w:val="00DC5D80"/>
    <w:rsid w:val="00DC699E"/>
    <w:rsid w:val="00DD161A"/>
    <w:rsid w:val="00DD23C4"/>
    <w:rsid w:val="00DD387A"/>
    <w:rsid w:val="00DD514C"/>
    <w:rsid w:val="00DD635F"/>
    <w:rsid w:val="00DD76BD"/>
    <w:rsid w:val="00DE1C8A"/>
    <w:rsid w:val="00DE2B14"/>
    <w:rsid w:val="00DE3512"/>
    <w:rsid w:val="00DE4A25"/>
    <w:rsid w:val="00DE7488"/>
    <w:rsid w:val="00DE78F1"/>
    <w:rsid w:val="00DE7BE7"/>
    <w:rsid w:val="00DF0534"/>
    <w:rsid w:val="00DF0B20"/>
    <w:rsid w:val="00DF0BF9"/>
    <w:rsid w:val="00DF23F8"/>
    <w:rsid w:val="00DF2639"/>
    <w:rsid w:val="00DF2D77"/>
    <w:rsid w:val="00DF5380"/>
    <w:rsid w:val="00DF5608"/>
    <w:rsid w:val="00DF5A96"/>
    <w:rsid w:val="00DF5D87"/>
    <w:rsid w:val="00E00C10"/>
    <w:rsid w:val="00E010C3"/>
    <w:rsid w:val="00E016CA"/>
    <w:rsid w:val="00E0395C"/>
    <w:rsid w:val="00E0441C"/>
    <w:rsid w:val="00E05086"/>
    <w:rsid w:val="00E05619"/>
    <w:rsid w:val="00E06D19"/>
    <w:rsid w:val="00E07168"/>
    <w:rsid w:val="00E11784"/>
    <w:rsid w:val="00E13A4F"/>
    <w:rsid w:val="00E13E67"/>
    <w:rsid w:val="00E13FA8"/>
    <w:rsid w:val="00E16C4E"/>
    <w:rsid w:val="00E20609"/>
    <w:rsid w:val="00E20DB7"/>
    <w:rsid w:val="00E20FEC"/>
    <w:rsid w:val="00E22C1D"/>
    <w:rsid w:val="00E2435A"/>
    <w:rsid w:val="00E258FF"/>
    <w:rsid w:val="00E264E4"/>
    <w:rsid w:val="00E27E7F"/>
    <w:rsid w:val="00E3029E"/>
    <w:rsid w:val="00E31653"/>
    <w:rsid w:val="00E330EC"/>
    <w:rsid w:val="00E33AB6"/>
    <w:rsid w:val="00E366F8"/>
    <w:rsid w:val="00E40E4F"/>
    <w:rsid w:val="00E43746"/>
    <w:rsid w:val="00E4448B"/>
    <w:rsid w:val="00E50D05"/>
    <w:rsid w:val="00E52083"/>
    <w:rsid w:val="00E56986"/>
    <w:rsid w:val="00E56D27"/>
    <w:rsid w:val="00E60F3D"/>
    <w:rsid w:val="00E621F6"/>
    <w:rsid w:val="00E62CA8"/>
    <w:rsid w:val="00E63066"/>
    <w:rsid w:val="00E633D2"/>
    <w:rsid w:val="00E63957"/>
    <w:rsid w:val="00E66B04"/>
    <w:rsid w:val="00E66F75"/>
    <w:rsid w:val="00E67843"/>
    <w:rsid w:val="00E67FDA"/>
    <w:rsid w:val="00E700C2"/>
    <w:rsid w:val="00E7085F"/>
    <w:rsid w:val="00E75542"/>
    <w:rsid w:val="00E75AD1"/>
    <w:rsid w:val="00E850B7"/>
    <w:rsid w:val="00E853E6"/>
    <w:rsid w:val="00E85744"/>
    <w:rsid w:val="00E85A97"/>
    <w:rsid w:val="00E86F2B"/>
    <w:rsid w:val="00E9078A"/>
    <w:rsid w:val="00E9124E"/>
    <w:rsid w:val="00E923F2"/>
    <w:rsid w:val="00E94DC6"/>
    <w:rsid w:val="00E95972"/>
    <w:rsid w:val="00EA10CC"/>
    <w:rsid w:val="00EA19E9"/>
    <w:rsid w:val="00EA211C"/>
    <w:rsid w:val="00EA285E"/>
    <w:rsid w:val="00EA3304"/>
    <w:rsid w:val="00EA390C"/>
    <w:rsid w:val="00EA4B8A"/>
    <w:rsid w:val="00EA5BF3"/>
    <w:rsid w:val="00EA5C20"/>
    <w:rsid w:val="00EA600E"/>
    <w:rsid w:val="00EB2F48"/>
    <w:rsid w:val="00EB307A"/>
    <w:rsid w:val="00EB5351"/>
    <w:rsid w:val="00EB5B33"/>
    <w:rsid w:val="00EB623C"/>
    <w:rsid w:val="00EB6314"/>
    <w:rsid w:val="00EB6CFE"/>
    <w:rsid w:val="00EC3492"/>
    <w:rsid w:val="00EC3D04"/>
    <w:rsid w:val="00EC7F8A"/>
    <w:rsid w:val="00ED12F7"/>
    <w:rsid w:val="00ED2000"/>
    <w:rsid w:val="00ED3ED8"/>
    <w:rsid w:val="00ED53F2"/>
    <w:rsid w:val="00ED70AF"/>
    <w:rsid w:val="00EE21C1"/>
    <w:rsid w:val="00EE3380"/>
    <w:rsid w:val="00EE34DE"/>
    <w:rsid w:val="00EE4B71"/>
    <w:rsid w:val="00EE6BE7"/>
    <w:rsid w:val="00EF0E5F"/>
    <w:rsid w:val="00EF28DE"/>
    <w:rsid w:val="00EF2A3D"/>
    <w:rsid w:val="00EF5B60"/>
    <w:rsid w:val="00F02375"/>
    <w:rsid w:val="00F041CB"/>
    <w:rsid w:val="00F0433D"/>
    <w:rsid w:val="00F05586"/>
    <w:rsid w:val="00F05E66"/>
    <w:rsid w:val="00F10A5B"/>
    <w:rsid w:val="00F11687"/>
    <w:rsid w:val="00F11DF6"/>
    <w:rsid w:val="00F14732"/>
    <w:rsid w:val="00F169E0"/>
    <w:rsid w:val="00F21D0D"/>
    <w:rsid w:val="00F25544"/>
    <w:rsid w:val="00F30601"/>
    <w:rsid w:val="00F30864"/>
    <w:rsid w:val="00F313D5"/>
    <w:rsid w:val="00F31B1E"/>
    <w:rsid w:val="00F326EF"/>
    <w:rsid w:val="00F33C0B"/>
    <w:rsid w:val="00F342A8"/>
    <w:rsid w:val="00F345A4"/>
    <w:rsid w:val="00F35BC3"/>
    <w:rsid w:val="00F36850"/>
    <w:rsid w:val="00F42141"/>
    <w:rsid w:val="00F42642"/>
    <w:rsid w:val="00F435E6"/>
    <w:rsid w:val="00F44EC0"/>
    <w:rsid w:val="00F45CC5"/>
    <w:rsid w:val="00F46850"/>
    <w:rsid w:val="00F51298"/>
    <w:rsid w:val="00F5182A"/>
    <w:rsid w:val="00F51B9D"/>
    <w:rsid w:val="00F5375C"/>
    <w:rsid w:val="00F53F08"/>
    <w:rsid w:val="00F54ECF"/>
    <w:rsid w:val="00F5689F"/>
    <w:rsid w:val="00F60C6B"/>
    <w:rsid w:val="00F63C59"/>
    <w:rsid w:val="00F65226"/>
    <w:rsid w:val="00F71549"/>
    <w:rsid w:val="00F7227E"/>
    <w:rsid w:val="00F74034"/>
    <w:rsid w:val="00F74928"/>
    <w:rsid w:val="00F76C23"/>
    <w:rsid w:val="00F77539"/>
    <w:rsid w:val="00F808E5"/>
    <w:rsid w:val="00F80A10"/>
    <w:rsid w:val="00F82061"/>
    <w:rsid w:val="00F825EE"/>
    <w:rsid w:val="00F85567"/>
    <w:rsid w:val="00F858C6"/>
    <w:rsid w:val="00F8709F"/>
    <w:rsid w:val="00F90822"/>
    <w:rsid w:val="00F90A50"/>
    <w:rsid w:val="00F913A7"/>
    <w:rsid w:val="00F91D8E"/>
    <w:rsid w:val="00F9229A"/>
    <w:rsid w:val="00F950CA"/>
    <w:rsid w:val="00F9539E"/>
    <w:rsid w:val="00F95D88"/>
    <w:rsid w:val="00F979FD"/>
    <w:rsid w:val="00FA0D15"/>
    <w:rsid w:val="00FA1265"/>
    <w:rsid w:val="00FA43F8"/>
    <w:rsid w:val="00FA44A5"/>
    <w:rsid w:val="00FA6E3B"/>
    <w:rsid w:val="00FA73CD"/>
    <w:rsid w:val="00FA76E2"/>
    <w:rsid w:val="00FB08D3"/>
    <w:rsid w:val="00FB1315"/>
    <w:rsid w:val="00FB1893"/>
    <w:rsid w:val="00FB2146"/>
    <w:rsid w:val="00FB25A8"/>
    <w:rsid w:val="00FB54FB"/>
    <w:rsid w:val="00FB799B"/>
    <w:rsid w:val="00FC07C0"/>
    <w:rsid w:val="00FC09ED"/>
    <w:rsid w:val="00FC22B2"/>
    <w:rsid w:val="00FC4C8A"/>
    <w:rsid w:val="00FC603A"/>
    <w:rsid w:val="00FC61F1"/>
    <w:rsid w:val="00FC68EB"/>
    <w:rsid w:val="00FD16A6"/>
    <w:rsid w:val="00FD1CC4"/>
    <w:rsid w:val="00FD39A9"/>
    <w:rsid w:val="00FD3F45"/>
    <w:rsid w:val="00FD56FE"/>
    <w:rsid w:val="00FD5989"/>
    <w:rsid w:val="00FD783E"/>
    <w:rsid w:val="00FE0AF0"/>
    <w:rsid w:val="00FE1A10"/>
    <w:rsid w:val="00FE21E3"/>
    <w:rsid w:val="00FE3C65"/>
    <w:rsid w:val="00FE61B0"/>
    <w:rsid w:val="00FE7947"/>
    <w:rsid w:val="00FF2E4B"/>
    <w:rsid w:val="00FF33E3"/>
    <w:rsid w:val="00FF4765"/>
    <w:rsid w:val="00FF57DE"/>
    <w:rsid w:val="00FF6605"/>
    <w:rsid w:val="00FF78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EEFE4"/>
  <w15:docId w15:val="{41DA675E-7C8D-472D-9BEA-CEA83B37D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F44EC0"/>
    <w:pPr>
      <w:keepNext/>
      <w:keepLines/>
      <w:spacing w:before="320" w:after="200" w:line="240" w:lineRule="auto"/>
      <w:outlineLvl w:val="2"/>
    </w:pPr>
    <w:rPr>
      <w:rFonts w:ascii="Arial" w:eastAsia="Arial" w:hAnsi="Arial" w:cs="Arial"/>
      <w:sz w:val="30"/>
      <w:szCs w:val="3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B4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A2052"/>
    <w:rPr>
      <w:sz w:val="16"/>
      <w:szCs w:val="16"/>
    </w:rPr>
  </w:style>
  <w:style w:type="paragraph" w:styleId="CommentText">
    <w:name w:val="annotation text"/>
    <w:basedOn w:val="Normal"/>
    <w:link w:val="CommentTextChar"/>
    <w:uiPriority w:val="99"/>
    <w:unhideWhenUsed/>
    <w:rsid w:val="00DA2052"/>
    <w:pPr>
      <w:spacing w:line="240" w:lineRule="auto"/>
    </w:pPr>
    <w:rPr>
      <w:sz w:val="20"/>
      <w:szCs w:val="20"/>
    </w:rPr>
  </w:style>
  <w:style w:type="character" w:customStyle="1" w:styleId="CommentTextChar">
    <w:name w:val="Comment Text Char"/>
    <w:basedOn w:val="DefaultParagraphFont"/>
    <w:link w:val="CommentText"/>
    <w:uiPriority w:val="99"/>
    <w:rsid w:val="00DA2052"/>
    <w:rPr>
      <w:sz w:val="20"/>
      <w:szCs w:val="20"/>
    </w:rPr>
  </w:style>
  <w:style w:type="paragraph" w:styleId="CommentSubject">
    <w:name w:val="annotation subject"/>
    <w:basedOn w:val="CommentText"/>
    <w:next w:val="CommentText"/>
    <w:link w:val="CommentSubjectChar"/>
    <w:uiPriority w:val="99"/>
    <w:semiHidden/>
    <w:unhideWhenUsed/>
    <w:rsid w:val="00DA2052"/>
    <w:rPr>
      <w:b/>
      <w:bCs/>
    </w:rPr>
  </w:style>
  <w:style w:type="character" w:customStyle="1" w:styleId="CommentSubjectChar">
    <w:name w:val="Comment Subject Char"/>
    <w:basedOn w:val="CommentTextChar"/>
    <w:link w:val="CommentSubject"/>
    <w:uiPriority w:val="99"/>
    <w:semiHidden/>
    <w:rsid w:val="00DA2052"/>
    <w:rPr>
      <w:b/>
      <w:bCs/>
      <w:sz w:val="20"/>
      <w:szCs w:val="20"/>
    </w:rPr>
  </w:style>
  <w:style w:type="paragraph" w:styleId="BalloonText">
    <w:name w:val="Balloon Text"/>
    <w:basedOn w:val="Normal"/>
    <w:link w:val="BalloonTextChar"/>
    <w:uiPriority w:val="99"/>
    <w:semiHidden/>
    <w:unhideWhenUsed/>
    <w:rsid w:val="00DA20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2052"/>
    <w:rPr>
      <w:rFonts w:ascii="Segoe UI" w:hAnsi="Segoe UI" w:cs="Segoe UI"/>
      <w:sz w:val="18"/>
      <w:szCs w:val="18"/>
    </w:rPr>
  </w:style>
  <w:style w:type="paragraph" w:styleId="ListParagraph">
    <w:name w:val="List Paragraph"/>
    <w:basedOn w:val="Normal"/>
    <w:uiPriority w:val="34"/>
    <w:qFormat/>
    <w:rsid w:val="00E75AD1"/>
    <w:pPr>
      <w:ind w:left="720"/>
      <w:contextualSpacing/>
    </w:pPr>
  </w:style>
  <w:style w:type="character" w:styleId="Hyperlink">
    <w:name w:val="Hyperlink"/>
    <w:basedOn w:val="DefaultParagraphFont"/>
    <w:uiPriority w:val="99"/>
    <w:unhideWhenUsed/>
    <w:rsid w:val="00176E20"/>
    <w:rPr>
      <w:color w:val="0563C1" w:themeColor="hyperlink"/>
      <w:u w:val="single"/>
    </w:rPr>
  </w:style>
  <w:style w:type="character" w:customStyle="1" w:styleId="UnresolvedMention1">
    <w:name w:val="Unresolved Mention1"/>
    <w:basedOn w:val="DefaultParagraphFont"/>
    <w:uiPriority w:val="99"/>
    <w:semiHidden/>
    <w:unhideWhenUsed/>
    <w:rsid w:val="009E710D"/>
    <w:rPr>
      <w:color w:val="605E5C"/>
      <w:shd w:val="clear" w:color="auto" w:fill="E1DFDD"/>
    </w:rPr>
  </w:style>
  <w:style w:type="paragraph" w:customStyle="1" w:styleId="Default">
    <w:name w:val="Default"/>
    <w:link w:val="DefaultChar"/>
    <w:rsid w:val="009E710D"/>
    <w:pPr>
      <w:autoSpaceDE w:val="0"/>
      <w:autoSpaceDN w:val="0"/>
      <w:adjustRightInd w:val="0"/>
      <w:spacing w:after="0" w:line="240" w:lineRule="auto"/>
    </w:pPr>
    <w:rPr>
      <w:rFonts w:ascii="MWNYHL+Times-New-Roman,Bold" w:hAnsi="MWNYHL+Times-New-Roman,Bold" w:cs="MWNYHL+Times-New-Roman,Bold"/>
      <w:color w:val="000000"/>
      <w:sz w:val="24"/>
      <w:szCs w:val="24"/>
    </w:rPr>
  </w:style>
  <w:style w:type="character" w:styleId="LineNumber">
    <w:name w:val="line number"/>
    <w:basedOn w:val="DefaultParagraphFont"/>
    <w:uiPriority w:val="99"/>
    <w:semiHidden/>
    <w:unhideWhenUsed/>
    <w:rsid w:val="00511271"/>
  </w:style>
  <w:style w:type="paragraph" w:styleId="Header">
    <w:name w:val="header"/>
    <w:basedOn w:val="Normal"/>
    <w:link w:val="HeaderChar"/>
    <w:uiPriority w:val="99"/>
    <w:unhideWhenUsed/>
    <w:rsid w:val="00D913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3C8"/>
  </w:style>
  <w:style w:type="paragraph" w:styleId="Footer">
    <w:name w:val="footer"/>
    <w:basedOn w:val="Normal"/>
    <w:link w:val="FooterChar"/>
    <w:uiPriority w:val="99"/>
    <w:unhideWhenUsed/>
    <w:rsid w:val="00D913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3C8"/>
  </w:style>
  <w:style w:type="character" w:styleId="FollowedHyperlink">
    <w:name w:val="FollowedHyperlink"/>
    <w:basedOn w:val="DefaultParagraphFont"/>
    <w:uiPriority w:val="99"/>
    <w:semiHidden/>
    <w:unhideWhenUsed/>
    <w:rsid w:val="00D66750"/>
    <w:rPr>
      <w:color w:val="954F72" w:themeColor="followedHyperlink"/>
      <w:u w:val="single"/>
    </w:rPr>
  </w:style>
  <w:style w:type="paragraph" w:styleId="Revision">
    <w:name w:val="Revision"/>
    <w:hidden/>
    <w:uiPriority w:val="99"/>
    <w:semiHidden/>
    <w:rsid w:val="00221951"/>
    <w:pPr>
      <w:spacing w:after="0" w:line="240" w:lineRule="auto"/>
    </w:pPr>
  </w:style>
  <w:style w:type="character" w:customStyle="1" w:styleId="UnresolvedMention2">
    <w:name w:val="Unresolved Mention2"/>
    <w:basedOn w:val="DefaultParagraphFont"/>
    <w:uiPriority w:val="99"/>
    <w:semiHidden/>
    <w:unhideWhenUsed/>
    <w:rsid w:val="00202764"/>
    <w:rPr>
      <w:color w:val="605E5C"/>
      <w:shd w:val="clear" w:color="auto" w:fill="E1DFDD"/>
    </w:rPr>
  </w:style>
  <w:style w:type="character" w:customStyle="1" w:styleId="UnresolvedMention3">
    <w:name w:val="Unresolved Mention3"/>
    <w:basedOn w:val="DefaultParagraphFont"/>
    <w:uiPriority w:val="99"/>
    <w:semiHidden/>
    <w:unhideWhenUsed/>
    <w:rsid w:val="006B2C9E"/>
    <w:rPr>
      <w:color w:val="605E5C"/>
      <w:shd w:val="clear" w:color="auto" w:fill="E1DFDD"/>
    </w:rPr>
  </w:style>
  <w:style w:type="character" w:customStyle="1" w:styleId="DefaultChar">
    <w:name w:val="Default Char"/>
    <w:link w:val="Default"/>
    <w:locked/>
    <w:rsid w:val="0099587D"/>
    <w:rPr>
      <w:rFonts w:ascii="MWNYHL+Times-New-Roman,Bold" w:hAnsi="MWNYHL+Times-New-Roman,Bold" w:cs="MWNYHL+Times-New-Roman,Bold"/>
      <w:color w:val="000000"/>
      <w:sz w:val="24"/>
      <w:szCs w:val="24"/>
    </w:rPr>
  </w:style>
  <w:style w:type="paragraph" w:customStyle="1" w:styleId="EndNoteBibliographyTitle">
    <w:name w:val="EndNote Bibliography Title"/>
    <w:basedOn w:val="Normal"/>
    <w:link w:val="EndNoteBibliographyTitleChar"/>
    <w:rsid w:val="006A7BA8"/>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6A7BA8"/>
    <w:rPr>
      <w:rFonts w:ascii="Calibri" w:hAnsi="Calibri" w:cs="Calibri"/>
    </w:rPr>
  </w:style>
  <w:style w:type="paragraph" w:customStyle="1" w:styleId="EndNoteBibliography">
    <w:name w:val="EndNote Bibliography"/>
    <w:basedOn w:val="Normal"/>
    <w:link w:val="EndNoteBibliographyChar"/>
    <w:rsid w:val="006A7BA8"/>
    <w:pPr>
      <w:spacing w:line="240" w:lineRule="auto"/>
    </w:pPr>
    <w:rPr>
      <w:rFonts w:ascii="Calibri" w:hAnsi="Calibri" w:cs="Calibri"/>
    </w:rPr>
  </w:style>
  <w:style w:type="character" w:customStyle="1" w:styleId="EndNoteBibliographyChar">
    <w:name w:val="EndNote Bibliography Char"/>
    <w:basedOn w:val="DefaultParagraphFont"/>
    <w:link w:val="EndNoteBibliography"/>
    <w:rsid w:val="006A7BA8"/>
    <w:rPr>
      <w:rFonts w:ascii="Calibri" w:hAnsi="Calibri" w:cs="Calibri"/>
    </w:rPr>
  </w:style>
  <w:style w:type="character" w:customStyle="1" w:styleId="Heading3Char">
    <w:name w:val="Heading 3 Char"/>
    <w:basedOn w:val="DefaultParagraphFont"/>
    <w:link w:val="Heading3"/>
    <w:uiPriority w:val="9"/>
    <w:rsid w:val="00F44EC0"/>
    <w:rPr>
      <w:rFonts w:ascii="Arial" w:eastAsia="Arial" w:hAnsi="Arial" w:cs="Arial"/>
      <w:sz w:val="30"/>
      <w:szCs w:val="30"/>
      <w:lang w:eastAsia="zh-CN"/>
    </w:rPr>
  </w:style>
  <w:style w:type="paragraph" w:customStyle="1" w:styleId="Text">
    <w:name w:val="Text"/>
    <w:basedOn w:val="Normal"/>
    <w:rsid w:val="00F44EC0"/>
    <w:pPr>
      <w:spacing w:after="0" w:line="252" w:lineRule="auto"/>
      <w:ind w:firstLine="202"/>
    </w:pPr>
    <w:rPr>
      <w:rFonts w:ascii="Times New Roman" w:eastAsia="Times New Roman" w:hAnsi="Times New Roman" w:cs="Times New Roman"/>
      <w:sz w:val="20"/>
      <w:szCs w:val="20"/>
    </w:rPr>
  </w:style>
  <w:style w:type="character" w:styleId="PlaceholderText">
    <w:name w:val="Placeholder Text"/>
    <w:basedOn w:val="DefaultParagraphFont"/>
    <w:uiPriority w:val="99"/>
    <w:semiHidden/>
    <w:rsid w:val="00A80801"/>
    <w:rPr>
      <w:color w:val="808080"/>
    </w:rPr>
  </w:style>
  <w:style w:type="character" w:styleId="UnresolvedMention">
    <w:name w:val="Unresolved Mention"/>
    <w:basedOn w:val="DefaultParagraphFont"/>
    <w:uiPriority w:val="99"/>
    <w:semiHidden/>
    <w:unhideWhenUsed/>
    <w:rsid w:val="00A87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9618">
      <w:bodyDiv w:val="1"/>
      <w:marLeft w:val="0"/>
      <w:marRight w:val="0"/>
      <w:marTop w:val="0"/>
      <w:marBottom w:val="0"/>
      <w:divBdr>
        <w:top w:val="none" w:sz="0" w:space="0" w:color="auto"/>
        <w:left w:val="none" w:sz="0" w:space="0" w:color="auto"/>
        <w:bottom w:val="none" w:sz="0" w:space="0" w:color="auto"/>
        <w:right w:val="none" w:sz="0" w:space="0" w:color="auto"/>
      </w:divBdr>
    </w:div>
    <w:div w:id="34819923">
      <w:bodyDiv w:val="1"/>
      <w:marLeft w:val="0"/>
      <w:marRight w:val="0"/>
      <w:marTop w:val="0"/>
      <w:marBottom w:val="0"/>
      <w:divBdr>
        <w:top w:val="none" w:sz="0" w:space="0" w:color="auto"/>
        <w:left w:val="none" w:sz="0" w:space="0" w:color="auto"/>
        <w:bottom w:val="none" w:sz="0" w:space="0" w:color="auto"/>
        <w:right w:val="none" w:sz="0" w:space="0" w:color="auto"/>
      </w:divBdr>
    </w:div>
    <w:div w:id="145363401">
      <w:bodyDiv w:val="1"/>
      <w:marLeft w:val="0"/>
      <w:marRight w:val="0"/>
      <w:marTop w:val="0"/>
      <w:marBottom w:val="0"/>
      <w:divBdr>
        <w:top w:val="none" w:sz="0" w:space="0" w:color="auto"/>
        <w:left w:val="none" w:sz="0" w:space="0" w:color="auto"/>
        <w:bottom w:val="none" w:sz="0" w:space="0" w:color="auto"/>
        <w:right w:val="none" w:sz="0" w:space="0" w:color="auto"/>
      </w:divBdr>
    </w:div>
    <w:div w:id="203253326">
      <w:bodyDiv w:val="1"/>
      <w:marLeft w:val="0"/>
      <w:marRight w:val="0"/>
      <w:marTop w:val="0"/>
      <w:marBottom w:val="0"/>
      <w:divBdr>
        <w:top w:val="none" w:sz="0" w:space="0" w:color="auto"/>
        <w:left w:val="none" w:sz="0" w:space="0" w:color="auto"/>
        <w:bottom w:val="none" w:sz="0" w:space="0" w:color="auto"/>
        <w:right w:val="none" w:sz="0" w:space="0" w:color="auto"/>
      </w:divBdr>
    </w:div>
    <w:div w:id="691421763">
      <w:bodyDiv w:val="1"/>
      <w:marLeft w:val="0"/>
      <w:marRight w:val="0"/>
      <w:marTop w:val="0"/>
      <w:marBottom w:val="0"/>
      <w:divBdr>
        <w:top w:val="none" w:sz="0" w:space="0" w:color="auto"/>
        <w:left w:val="none" w:sz="0" w:space="0" w:color="auto"/>
        <w:bottom w:val="none" w:sz="0" w:space="0" w:color="auto"/>
        <w:right w:val="none" w:sz="0" w:space="0" w:color="auto"/>
      </w:divBdr>
    </w:div>
    <w:div w:id="838816292">
      <w:bodyDiv w:val="1"/>
      <w:marLeft w:val="0"/>
      <w:marRight w:val="0"/>
      <w:marTop w:val="0"/>
      <w:marBottom w:val="0"/>
      <w:divBdr>
        <w:top w:val="none" w:sz="0" w:space="0" w:color="auto"/>
        <w:left w:val="none" w:sz="0" w:space="0" w:color="auto"/>
        <w:bottom w:val="none" w:sz="0" w:space="0" w:color="auto"/>
        <w:right w:val="none" w:sz="0" w:space="0" w:color="auto"/>
      </w:divBdr>
    </w:div>
    <w:div w:id="881869816">
      <w:bodyDiv w:val="1"/>
      <w:marLeft w:val="0"/>
      <w:marRight w:val="0"/>
      <w:marTop w:val="0"/>
      <w:marBottom w:val="0"/>
      <w:divBdr>
        <w:top w:val="none" w:sz="0" w:space="0" w:color="auto"/>
        <w:left w:val="none" w:sz="0" w:space="0" w:color="auto"/>
        <w:bottom w:val="none" w:sz="0" w:space="0" w:color="auto"/>
        <w:right w:val="none" w:sz="0" w:space="0" w:color="auto"/>
      </w:divBdr>
    </w:div>
    <w:div w:id="1034422919">
      <w:bodyDiv w:val="1"/>
      <w:marLeft w:val="0"/>
      <w:marRight w:val="0"/>
      <w:marTop w:val="0"/>
      <w:marBottom w:val="0"/>
      <w:divBdr>
        <w:top w:val="none" w:sz="0" w:space="0" w:color="auto"/>
        <w:left w:val="none" w:sz="0" w:space="0" w:color="auto"/>
        <w:bottom w:val="none" w:sz="0" w:space="0" w:color="auto"/>
        <w:right w:val="none" w:sz="0" w:space="0" w:color="auto"/>
      </w:divBdr>
    </w:div>
    <w:div w:id="1083991046">
      <w:bodyDiv w:val="1"/>
      <w:marLeft w:val="0"/>
      <w:marRight w:val="0"/>
      <w:marTop w:val="0"/>
      <w:marBottom w:val="0"/>
      <w:divBdr>
        <w:top w:val="none" w:sz="0" w:space="0" w:color="auto"/>
        <w:left w:val="none" w:sz="0" w:space="0" w:color="auto"/>
        <w:bottom w:val="none" w:sz="0" w:space="0" w:color="auto"/>
        <w:right w:val="none" w:sz="0" w:space="0" w:color="auto"/>
      </w:divBdr>
    </w:div>
    <w:div w:id="1165630274">
      <w:bodyDiv w:val="1"/>
      <w:marLeft w:val="0"/>
      <w:marRight w:val="0"/>
      <w:marTop w:val="0"/>
      <w:marBottom w:val="0"/>
      <w:divBdr>
        <w:top w:val="none" w:sz="0" w:space="0" w:color="auto"/>
        <w:left w:val="none" w:sz="0" w:space="0" w:color="auto"/>
        <w:bottom w:val="none" w:sz="0" w:space="0" w:color="auto"/>
        <w:right w:val="none" w:sz="0" w:space="0" w:color="auto"/>
      </w:divBdr>
    </w:div>
    <w:div w:id="1338993995">
      <w:bodyDiv w:val="1"/>
      <w:marLeft w:val="0"/>
      <w:marRight w:val="0"/>
      <w:marTop w:val="0"/>
      <w:marBottom w:val="0"/>
      <w:divBdr>
        <w:top w:val="none" w:sz="0" w:space="0" w:color="auto"/>
        <w:left w:val="none" w:sz="0" w:space="0" w:color="auto"/>
        <w:bottom w:val="none" w:sz="0" w:space="0" w:color="auto"/>
        <w:right w:val="none" w:sz="0" w:space="0" w:color="auto"/>
      </w:divBdr>
      <w:divsChild>
        <w:div w:id="26875855">
          <w:marLeft w:val="0"/>
          <w:marRight w:val="0"/>
          <w:marTop w:val="0"/>
          <w:marBottom w:val="0"/>
          <w:divBdr>
            <w:top w:val="none" w:sz="0" w:space="0" w:color="auto"/>
            <w:left w:val="none" w:sz="0" w:space="0" w:color="auto"/>
            <w:bottom w:val="none" w:sz="0" w:space="0" w:color="auto"/>
            <w:right w:val="none" w:sz="0" w:space="0" w:color="auto"/>
          </w:divBdr>
          <w:divsChild>
            <w:div w:id="1882016243">
              <w:marLeft w:val="0"/>
              <w:marRight w:val="0"/>
              <w:marTop w:val="0"/>
              <w:marBottom w:val="0"/>
              <w:divBdr>
                <w:top w:val="none" w:sz="0" w:space="0" w:color="auto"/>
                <w:left w:val="none" w:sz="0" w:space="0" w:color="auto"/>
                <w:bottom w:val="none" w:sz="0" w:space="0" w:color="auto"/>
                <w:right w:val="none" w:sz="0" w:space="0" w:color="auto"/>
              </w:divBdr>
              <w:divsChild>
                <w:div w:id="1187862337">
                  <w:marLeft w:val="0"/>
                  <w:marRight w:val="0"/>
                  <w:marTop w:val="0"/>
                  <w:marBottom w:val="0"/>
                  <w:divBdr>
                    <w:top w:val="none" w:sz="0" w:space="0" w:color="auto"/>
                    <w:left w:val="none" w:sz="0" w:space="0" w:color="auto"/>
                    <w:bottom w:val="none" w:sz="0" w:space="0" w:color="auto"/>
                    <w:right w:val="none" w:sz="0" w:space="0" w:color="auto"/>
                  </w:divBdr>
                  <w:divsChild>
                    <w:div w:id="155845524">
                      <w:marLeft w:val="0"/>
                      <w:marRight w:val="0"/>
                      <w:marTop w:val="0"/>
                      <w:marBottom w:val="0"/>
                      <w:divBdr>
                        <w:top w:val="none" w:sz="0" w:space="0" w:color="auto"/>
                        <w:left w:val="none" w:sz="0" w:space="0" w:color="auto"/>
                        <w:bottom w:val="none" w:sz="0" w:space="0" w:color="auto"/>
                        <w:right w:val="none" w:sz="0" w:space="0" w:color="auto"/>
                      </w:divBdr>
                      <w:divsChild>
                        <w:div w:id="73886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996">
          <w:marLeft w:val="0"/>
          <w:marRight w:val="0"/>
          <w:marTop w:val="0"/>
          <w:marBottom w:val="0"/>
          <w:divBdr>
            <w:top w:val="none" w:sz="0" w:space="0" w:color="auto"/>
            <w:left w:val="none" w:sz="0" w:space="0" w:color="auto"/>
            <w:bottom w:val="none" w:sz="0" w:space="0" w:color="auto"/>
            <w:right w:val="none" w:sz="0" w:space="0" w:color="auto"/>
          </w:divBdr>
          <w:divsChild>
            <w:div w:id="1717003091">
              <w:marLeft w:val="0"/>
              <w:marRight w:val="0"/>
              <w:marTop w:val="0"/>
              <w:marBottom w:val="0"/>
              <w:divBdr>
                <w:top w:val="none" w:sz="0" w:space="0" w:color="auto"/>
                <w:left w:val="none" w:sz="0" w:space="0" w:color="auto"/>
                <w:bottom w:val="none" w:sz="0" w:space="0" w:color="auto"/>
                <w:right w:val="none" w:sz="0" w:space="0" w:color="auto"/>
              </w:divBdr>
            </w:div>
          </w:divsChild>
        </w:div>
        <w:div w:id="2054619572">
          <w:marLeft w:val="0"/>
          <w:marRight w:val="0"/>
          <w:marTop w:val="0"/>
          <w:marBottom w:val="0"/>
          <w:divBdr>
            <w:top w:val="none" w:sz="0" w:space="0" w:color="auto"/>
            <w:left w:val="none" w:sz="0" w:space="0" w:color="auto"/>
            <w:bottom w:val="none" w:sz="0" w:space="0" w:color="auto"/>
            <w:right w:val="none" w:sz="0" w:space="0" w:color="auto"/>
          </w:divBdr>
        </w:div>
      </w:divsChild>
    </w:div>
    <w:div w:id="1965038460">
      <w:bodyDiv w:val="1"/>
      <w:marLeft w:val="0"/>
      <w:marRight w:val="0"/>
      <w:marTop w:val="0"/>
      <w:marBottom w:val="0"/>
      <w:divBdr>
        <w:top w:val="none" w:sz="0" w:space="0" w:color="auto"/>
        <w:left w:val="none" w:sz="0" w:space="0" w:color="auto"/>
        <w:bottom w:val="none" w:sz="0" w:space="0" w:color="auto"/>
        <w:right w:val="none" w:sz="0" w:space="0" w:color="auto"/>
      </w:divBdr>
    </w:div>
    <w:div w:id="2120753362">
      <w:bodyDiv w:val="1"/>
      <w:marLeft w:val="0"/>
      <w:marRight w:val="0"/>
      <w:marTop w:val="0"/>
      <w:marBottom w:val="0"/>
      <w:divBdr>
        <w:top w:val="none" w:sz="0" w:space="0" w:color="auto"/>
        <w:left w:val="none" w:sz="0" w:space="0" w:color="auto"/>
        <w:bottom w:val="none" w:sz="0" w:space="0" w:color="auto"/>
        <w:right w:val="none" w:sz="0" w:space="0" w:color="auto"/>
      </w:divBdr>
    </w:div>
    <w:div w:id="2132434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dongleiwang@u.boisestate.edu" TargetMode="Externa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1F797-186B-4539-8F51-1245BCE26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10135</Words>
  <Characters>55340</Characters>
  <Application>Microsoft Office Word</Application>
  <DocSecurity>0</DocSecurity>
  <Lines>1257</Lines>
  <Paragraphs>711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TRR Editorial Office</dc:creator>
  <cp:lastModifiedBy>Microsoft Office User</cp:lastModifiedBy>
  <cp:revision>6</cp:revision>
  <cp:lastPrinted>2018-11-13T18:18:00Z</cp:lastPrinted>
  <dcterms:created xsi:type="dcterms:W3CDTF">2022-07-29T21:53:00Z</dcterms:created>
  <dcterms:modified xsi:type="dcterms:W3CDTF">2022-08-13T05:16:00Z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http://www.zotero.org/styles/transportation-research-record</vt:lpwstr>
  </property>
  <property fmtid="{D5CDD505-2E9C-101B-9397-08002B2CF9AE}" pid="21" name="Mendeley Recent Style Name 9_1">
    <vt:lpwstr>Transportation Research Record: Journal of the Transportation Research Board</vt:lpwstr>
  </property>
  <property fmtid="{D5CDD505-2E9C-101B-9397-08002B2CF9AE}" pid="22" name="Mendeley Document_1">
    <vt:lpwstr>True</vt:lpwstr>
  </property>
  <property fmtid="{D5CDD505-2E9C-101B-9397-08002B2CF9AE}" pid="23" name="Mendeley Unique User Id_1">
    <vt:lpwstr>cbe30324-b901-3833-a90b-ce7e51d54c47</vt:lpwstr>
  </property>
  <property fmtid="{D5CDD505-2E9C-101B-9397-08002B2CF9AE}" pid="24" name="Mendeley Citation Style_1">
    <vt:lpwstr>http://www.zotero.org/styles/transportation-research-record</vt:lpwstr>
  </property>
</Properties>
</file>